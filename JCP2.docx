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w:hAnsi="Times"/>
          <w:b/>
        </w:rPr>
      </w:pPr>
      <w:r>
        <w:rPr>
          <w:rFonts w:ascii="Times" w:hAnsi="Times"/>
          <w:b/>
        </w:rPr>
        <w:t>A simplified staggered-grid finite-difference scheme and its</w:t>
      </w:r>
    </w:p>
    <w:p>
      <w:pPr>
        <w:jc w:val="center"/>
        <w:rPr>
          <w:rFonts w:ascii="Times" w:hAnsi="Times"/>
          <w:b/>
        </w:rPr>
      </w:pPr>
      <w:r>
        <w:rPr>
          <w:rFonts w:ascii="Times" w:hAnsi="Times"/>
          <w:b/>
        </w:rPr>
        <w:t>linear solution for the first-order acoustic wave-equation modeling</w:t>
      </w:r>
    </w:p>
    <w:p>
      <w:pPr>
        <w:jc w:val="center"/>
        <w:rPr>
          <w:rFonts w:ascii="Times" w:hAnsi="Times" w:eastAsia="宋体"/>
          <w:b/>
          <w:lang w:eastAsia="zh-CN"/>
        </w:rPr>
      </w:pPr>
    </w:p>
    <w:p>
      <w:pPr>
        <w:jc w:val="center"/>
        <w:rPr>
          <w:rFonts w:ascii="Times" w:hAnsi="Times"/>
          <w:caps/>
        </w:rPr>
      </w:pPr>
    </w:p>
    <w:p>
      <w:pPr>
        <w:spacing w:line="480" w:lineRule="auto"/>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Wenquan Liang</w:t>
      </w:r>
      <w:r>
        <w:rPr>
          <w:rFonts w:ascii="Times New Roman" w:hAnsi="Times New Roman" w:eastAsia="楷体" w:cs="Times New Roman"/>
          <w:sz w:val="18"/>
          <w:szCs w:val="18"/>
        </w:rPr>
        <w:t>, College of Resource Engineering, Longyan University, Longyan 364000, People’s Republic of China. Email:onethink2002@foxmail.com</w:t>
      </w:r>
    </w:p>
    <w:p>
      <w:pPr>
        <w:spacing w:line="480" w:lineRule="auto"/>
        <w:jc w:val="center"/>
        <w:rPr>
          <w:rFonts w:ascii="Times New Roman" w:hAnsi="Times New Roman" w:eastAsia="楷体" w:cs="Times New Roman"/>
          <w:sz w:val="18"/>
          <w:szCs w:val="18"/>
          <w:lang w:eastAsia="zh-CN"/>
        </w:rPr>
      </w:pPr>
      <w:r>
        <w:rPr>
          <w:rFonts w:hint="eastAsia" w:ascii="Times New Roman" w:hAnsi="Times New Roman" w:eastAsia="楷体" w:cs="Times New Roman"/>
          <w:sz w:val="18"/>
          <w:szCs w:val="18"/>
        </w:rPr>
        <w:t>W</w:t>
      </w:r>
      <w:r>
        <w:rPr>
          <w:rFonts w:hint="eastAsia" w:ascii="Times New Roman" w:hAnsi="Times New Roman" w:eastAsia="楷体" w:cs="Times New Roman"/>
          <w:sz w:val="18"/>
          <w:szCs w:val="18"/>
          <w:lang w:eastAsia="zh-CN"/>
        </w:rPr>
        <w:t>uXiu</w:t>
      </w:r>
      <w:r>
        <w:rPr>
          <w:rFonts w:ascii="Times New Roman" w:hAnsi="Times New Roman" w:eastAsia="楷体" w:cs="Times New Roman"/>
          <w:sz w:val="18"/>
          <w:szCs w:val="18"/>
        </w:rPr>
        <w:t>, College of Resource Engineering, Longyan University, Longyan 364000, People’s Republic of China. Email:524624925</w:t>
      </w:r>
      <w:r>
        <w:rPr>
          <w:rFonts w:hint="eastAsia" w:ascii="Times New Roman" w:hAnsi="Times New Roman" w:eastAsia="楷体" w:cs="Times New Roman"/>
          <w:sz w:val="18"/>
          <w:szCs w:val="18"/>
          <w:lang w:eastAsia="zh-CN"/>
        </w:rPr>
        <w:t>@qq.com</w:t>
      </w:r>
    </w:p>
    <w:p>
      <w:pPr>
        <w:spacing w:line="480" w:lineRule="auto"/>
        <w:jc w:val="center"/>
        <w:rPr>
          <w:rFonts w:ascii="Times New Roman" w:hAnsi="Times New Roman" w:eastAsia="楷体" w:cs="Times New Roman"/>
          <w:sz w:val="18"/>
          <w:szCs w:val="18"/>
        </w:rPr>
      </w:pPr>
    </w:p>
    <w:p>
      <w:pPr>
        <w:spacing w:line="480" w:lineRule="auto"/>
        <w:jc w:val="center"/>
        <w:rPr>
          <w:rFonts w:ascii="Times New Roman" w:hAnsi="Times New Roman" w:eastAsia="楷体" w:cs="Times New Roman"/>
          <w:sz w:val="18"/>
          <w:szCs w:val="18"/>
        </w:rPr>
      </w:pPr>
      <w:r>
        <w:rPr>
          <w:rFonts w:ascii="Times New Roman" w:hAnsi="Times New Roman" w:eastAsia="楷体" w:cs="Times New Roman"/>
          <w:sz w:val="18"/>
          <w:szCs w:val="18"/>
        </w:rPr>
        <w:t>Yanfei Wang, Key Laboratory of Petroleum Resources Research, Institute of Geology and Geophysics, Chinese Academy of Sciences, Beijing 100029, People’s Republic of China. Corresponding author.Email:yfwang@mail.iggcas.ac.cn</w:t>
      </w:r>
    </w:p>
    <w:p>
      <w:pPr>
        <w:spacing w:line="480" w:lineRule="auto"/>
        <w:jc w:val="center"/>
        <w:rPr>
          <w:rFonts w:ascii="Times New Roman" w:hAnsi="Times New Roman" w:eastAsia="楷体" w:cs="Times New Roman"/>
          <w:sz w:val="18"/>
          <w:szCs w:val="18"/>
        </w:rPr>
      </w:pPr>
    </w:p>
    <w:p>
      <w:pPr>
        <w:spacing w:line="480" w:lineRule="auto"/>
        <w:jc w:val="center"/>
        <w:rPr>
          <w:rFonts w:ascii="Times New Roman" w:hAnsi="Times New Roman" w:eastAsia="楷体" w:cs="Times New Roman"/>
          <w:sz w:val="18"/>
          <w:szCs w:val="18"/>
        </w:rPr>
      </w:pPr>
      <w:r>
        <w:rPr>
          <w:rFonts w:ascii="Times New Roman" w:hAnsi="Times New Roman" w:eastAsia="楷体" w:cs="Times New Roman"/>
          <w:sz w:val="18"/>
          <w:szCs w:val="18"/>
        </w:rPr>
        <w:t>Changchun Yang,Key Laboratory of Petroleum Resources Research, Institute of Geology and Geophysics, Chinese Academy of Sciences, Beijing 100029, People’s Republic of China. Email:ccy@mail.igcas.ac.cn</w:t>
      </w:r>
    </w:p>
    <w:p>
      <w:pPr>
        <w:pStyle w:val="22"/>
      </w:pPr>
    </w:p>
    <w:p>
      <w:pPr>
        <w:pStyle w:val="22"/>
        <w:jc w:val="center"/>
      </w:pPr>
      <w:r>
        <w:t>Original paper date of submission: ----</w:t>
      </w:r>
    </w:p>
    <w:p>
      <w:pPr>
        <w:pStyle w:val="22"/>
      </w:pPr>
    </w:p>
    <w:p>
      <w:pPr>
        <w:jc w:val="center"/>
        <w:rPr>
          <w:rFonts w:ascii="Times" w:hAnsi="Times"/>
          <w:caps/>
        </w:rPr>
      </w:pPr>
    </w:p>
    <w:p>
      <w:pPr>
        <w:rPr>
          <w:rFonts w:ascii="Times" w:hAnsi="Times"/>
          <w:caps/>
        </w:rPr>
      </w:pPr>
      <w:r>
        <w:rPr>
          <w:rFonts w:ascii="Times" w:hAnsi="Times"/>
          <w:caps/>
        </w:rPr>
        <w:br w:type="page"/>
      </w:r>
    </w:p>
    <w:p>
      <w:pPr>
        <w:jc w:val="left"/>
        <w:rPr>
          <w:ins w:id="4" w:author="Administrator" w:date="2018-07-08T11:00:00Z"/>
          <w:rFonts w:ascii="Times" w:hAnsi="Times"/>
          <w:b/>
          <w:caps/>
          <w:lang w:eastAsia="zh-CN"/>
        </w:rPr>
        <w:pPrChange w:id="3" w:author="Administrator" w:date="2018-07-08T10:58:00Z">
          <w:pPr>
            <w:jc w:val="center"/>
          </w:pPr>
        </w:pPrChange>
      </w:pPr>
    </w:p>
    <w:p>
      <w:pPr>
        <w:jc w:val="left"/>
        <w:rPr>
          <w:ins w:id="6" w:author="Administrator" w:date="2018-07-06T23:08:00Z"/>
          <w:rFonts w:ascii="Times" w:hAnsi="Times"/>
          <w:b/>
          <w:caps/>
          <w:lang w:eastAsia="zh-CN"/>
        </w:rPr>
        <w:pPrChange w:id="5" w:author="Administrator" w:date="2018-07-08T10:58:00Z">
          <w:pPr>
            <w:jc w:val="center"/>
          </w:pPr>
        </w:pPrChange>
      </w:pPr>
    </w:p>
    <w:p>
      <w:pPr>
        <w:jc w:val="center"/>
        <w:rPr>
          <w:rFonts w:ascii="Times" w:hAnsi="Times"/>
          <w:b/>
          <w:caps/>
        </w:rPr>
      </w:pPr>
      <w:r>
        <w:rPr>
          <w:rFonts w:ascii="Times" w:hAnsi="Times"/>
          <w:b/>
          <w:caps/>
        </w:rPr>
        <w:t>Abstract</w:t>
      </w:r>
    </w:p>
    <w:p>
      <w:pPr>
        <w:spacing w:line="480" w:lineRule="auto"/>
        <w:rPr>
          <w:rFonts w:ascii="Times" w:hAnsi="Times" w:cs="Times New Roman"/>
        </w:rPr>
      </w:pPr>
      <w:r>
        <w:rPr>
          <w:rFonts w:ascii="Times" w:hAnsi="Times" w:cs="Times New Roman"/>
        </w:rPr>
        <w:t>First-order staggered-grid finite-difference methods are widely</w:t>
      </w:r>
      <w:ins w:id="7" w:author="Administrator" w:date="2018-07-08T00:06:00Z">
        <w:r>
          <w:rPr>
            <w:rFonts w:hint="eastAsia" w:ascii="Times" w:hAnsi="Times" w:cs="Times New Roman"/>
            <w:lang w:eastAsia="zh-CN"/>
          </w:rPr>
          <w:t xml:space="preserve"> </w:t>
        </w:r>
      </w:ins>
      <w:r>
        <w:rPr>
          <w:rFonts w:ascii="Times" w:hAnsi="Times" w:cs="Times New Roman"/>
        </w:rPr>
        <w:t>used to synthesize seismograms theoretically. They are also the basis of</w:t>
      </w:r>
      <w:ins w:id="8" w:author="Administrator" w:date="2018-07-08T00:06:00Z">
        <w:r>
          <w:rPr>
            <w:rFonts w:hint="eastAsia" w:ascii="Times" w:hAnsi="Times" w:cs="Times New Roman"/>
            <w:lang w:eastAsia="zh-CN"/>
          </w:rPr>
          <w:t xml:space="preserve"> </w:t>
        </w:r>
      </w:ins>
      <w:r>
        <w:rPr>
          <w:rFonts w:ascii="Times" w:hAnsi="Times" w:cs="Times New Roman"/>
        </w:rPr>
        <w:t>least-squares reverse time migration and full waveform inversion. It is</w:t>
      </w:r>
      <w:ins w:id="9" w:author="Administrator" w:date="2018-07-08T00:06:00Z">
        <w:r>
          <w:rPr>
            <w:rFonts w:hint="eastAsia" w:ascii="Times" w:hAnsi="Times" w:cs="Times New Roman"/>
            <w:lang w:eastAsia="zh-CN"/>
          </w:rPr>
          <w:t xml:space="preserve"> </w:t>
        </w:r>
      </w:ins>
      <w:r>
        <w:rPr>
          <w:rFonts w:ascii="Times" w:hAnsi="Times" w:cs="Times New Roman"/>
        </w:rPr>
        <w:t>important to accelerate the wave-equation simulation while still</w:t>
      </w:r>
      <w:ins w:id="10" w:author="Administrator" w:date="2018-07-08T00:06:00Z">
        <w:r>
          <w:rPr>
            <w:rFonts w:hint="eastAsia" w:ascii="Times" w:hAnsi="Times" w:cs="Times New Roman"/>
            <w:lang w:eastAsia="zh-CN"/>
          </w:rPr>
          <w:t xml:space="preserve"> </w:t>
        </w:r>
      </w:ins>
      <w:r>
        <w:rPr>
          <w:rFonts w:ascii="Times" w:hAnsi="Times" w:cs="Times New Roman"/>
        </w:rPr>
        <w:t>preserving high accuracy. Usually the same staggered-grid finite</w:t>
      </w:r>
      <w:ins w:id="11" w:author="Administrator" w:date="2018-07-08T00:06:00Z">
        <w:r>
          <w:rPr>
            <w:rFonts w:hint="eastAsia" w:ascii="Times" w:hAnsi="Times" w:cs="Times New Roman"/>
            <w:lang w:eastAsia="zh-CN"/>
          </w:rPr>
          <w:t xml:space="preserve"> </w:t>
        </w:r>
      </w:ins>
      <w:r>
        <w:rPr>
          <w:rFonts w:ascii="Times" w:hAnsi="Times" w:cs="Times New Roman"/>
        </w:rPr>
        <w:t>difference</w:t>
      </w:r>
      <w:ins w:id="12" w:author="Administrator" w:date="2018-07-08T00:06:00Z">
        <w:r>
          <w:rPr>
            <w:rFonts w:hint="eastAsia" w:ascii="Times" w:hAnsi="Times" w:cs="Times New Roman"/>
            <w:lang w:eastAsia="zh-CN"/>
          </w:rPr>
          <w:t xml:space="preserve"> </w:t>
        </w:r>
      </w:ins>
      <w:r>
        <w:rPr>
          <w:rFonts w:ascii="Times" w:hAnsi="Times" w:cs="Times New Roman"/>
        </w:rPr>
        <w:t>operator is used for all of the first-order spatial</w:t>
      </w:r>
      <w:ins w:id="13" w:author="Administrator" w:date="2018-07-08T00:06:00Z">
        <w:r>
          <w:rPr>
            <w:rFonts w:hint="eastAsia" w:ascii="Times" w:hAnsi="Times" w:cs="Times New Roman"/>
            <w:lang w:eastAsia="zh-CN"/>
          </w:rPr>
          <w:t xml:space="preserve"> </w:t>
        </w:r>
      </w:ins>
      <w:r>
        <w:rPr>
          <w:rFonts w:ascii="Times" w:hAnsi="Times" w:cs="Times New Roman"/>
        </w:rPr>
        <w:t>derivatives in the first-order acoustic wave</w:t>
      </w:r>
      <w:ins w:id="14" w:author="Administrator" w:date="2018-07-08T10:59:00Z">
        <w:r>
          <w:rPr>
            <w:rFonts w:hint="eastAsia" w:ascii="Times" w:hAnsi="Times" w:cs="Times New Roman"/>
            <w:lang w:eastAsia="zh-CN"/>
          </w:rPr>
          <w:t>-</w:t>
        </w:r>
      </w:ins>
      <w:del w:id="15" w:author="Administrator" w:date="2018-07-08T10:59:00Z">
        <w:r>
          <w:rPr>
            <w:rFonts w:ascii="Times" w:hAnsi="Times" w:cs="Times New Roman"/>
          </w:rPr>
          <w:delText xml:space="preserve"> </w:delText>
        </w:r>
      </w:del>
      <w:r>
        <w:rPr>
          <w:rFonts w:ascii="Times" w:hAnsi="Times" w:cs="Times New Roman"/>
        </w:rPr>
        <w:t>equation. In this paper, we</w:t>
      </w:r>
      <w:ins w:id="16" w:author="Administrator" w:date="2018-07-08T00:06:00Z">
        <w:r>
          <w:rPr>
            <w:rFonts w:hint="eastAsia" w:ascii="Times" w:hAnsi="Times" w:cs="Times New Roman"/>
            <w:lang w:eastAsia="zh-CN"/>
          </w:rPr>
          <w:t xml:space="preserve"> </w:t>
        </w:r>
      </w:ins>
      <w:r>
        <w:rPr>
          <w:rFonts w:ascii="Times" w:hAnsi="Times" w:cs="Times New Roman"/>
        </w:rPr>
        <w:t>propose a simplified staggered-grid finite-difference scheme which uses</w:t>
      </w:r>
      <w:ins w:id="17" w:author="Administrator" w:date="2018-07-08T00:07:00Z">
        <w:r>
          <w:rPr>
            <w:rFonts w:hint="eastAsia" w:ascii="Times" w:hAnsi="Times" w:cs="Times New Roman"/>
            <w:lang w:eastAsia="zh-CN"/>
          </w:rPr>
          <w:t xml:space="preserve"> </w:t>
        </w:r>
      </w:ins>
      <w:r>
        <w:rPr>
          <w:rFonts w:ascii="Times" w:hAnsi="Times" w:cs="Times New Roman"/>
        </w:rPr>
        <w:t>different finite-difference operators for different first-order spatial</w:t>
      </w:r>
      <w:ins w:id="18" w:author="Administrator" w:date="2018-07-08T00:07:00Z">
        <w:r>
          <w:rPr>
            <w:rFonts w:hint="eastAsia" w:ascii="Times" w:hAnsi="Times" w:cs="Times New Roman"/>
            <w:lang w:eastAsia="zh-CN"/>
          </w:rPr>
          <w:t xml:space="preserve"> </w:t>
        </w:r>
      </w:ins>
      <w:r>
        <w:rPr>
          <w:rFonts w:ascii="Times" w:hAnsi="Times" w:cs="Times New Roman"/>
        </w:rPr>
        <w:t>derivatives in the first-order acoustic wave-equation. Because the new</w:t>
      </w:r>
      <w:ins w:id="19" w:author="Administrator" w:date="2018-07-08T00:07:00Z">
        <w:r>
          <w:rPr>
            <w:rFonts w:hint="eastAsia" w:ascii="Times" w:hAnsi="Times" w:cs="Times New Roman"/>
            <w:lang w:eastAsia="zh-CN"/>
          </w:rPr>
          <w:t xml:space="preserve"> </w:t>
        </w:r>
      </w:ins>
      <w:r>
        <w:rPr>
          <w:rFonts w:ascii="Times" w:hAnsi="Times" w:cs="Times New Roman"/>
        </w:rPr>
        <w:t>dispersion relation is linear, the staggered-grid finite-difference</w:t>
      </w:r>
      <w:ins w:id="20" w:author="Administrator" w:date="2018-07-08T00:07:00Z">
        <w:r>
          <w:rPr>
            <w:rFonts w:hint="eastAsia" w:ascii="Times" w:hAnsi="Times" w:cs="Times New Roman"/>
            <w:lang w:eastAsia="zh-CN"/>
          </w:rPr>
          <w:t xml:space="preserve"> </w:t>
        </w:r>
      </w:ins>
      <w:r>
        <w:rPr>
          <w:rFonts w:ascii="Times" w:hAnsi="Times" w:cs="Times New Roman"/>
        </w:rPr>
        <w:t>coefficients are determined in the time-space domain with the previously</w:t>
      </w:r>
      <w:ins w:id="21" w:author="Administrator" w:date="2018-07-08T00:07:00Z">
        <w:r>
          <w:rPr>
            <w:rFonts w:hint="eastAsia" w:ascii="Times" w:hAnsi="Times" w:cs="Times New Roman"/>
            <w:lang w:eastAsia="zh-CN"/>
          </w:rPr>
          <w:t xml:space="preserve"> </w:t>
        </w:r>
      </w:ins>
      <w:r>
        <w:rPr>
          <w:rFonts w:ascii="Times" w:hAnsi="Times" w:cs="Times New Roman"/>
        </w:rPr>
        <w:t>proposed linear method. We demonstrate by dispersion analysis and</w:t>
      </w:r>
      <w:ins w:id="22" w:author="Administrator" w:date="2018-07-08T00:07:00Z">
        <w:r>
          <w:rPr>
            <w:rFonts w:hint="eastAsia" w:ascii="Times" w:hAnsi="Times" w:cs="Times New Roman"/>
            <w:lang w:eastAsia="zh-CN"/>
          </w:rPr>
          <w:t xml:space="preserve"> </w:t>
        </w:r>
      </w:ins>
      <w:r>
        <w:rPr>
          <w:rFonts w:ascii="Times" w:hAnsi="Times" w:cs="Times New Roman"/>
        </w:rPr>
        <w:t>numerical simulation the efficiency of the proposed method.</w:t>
      </w:r>
    </w:p>
    <w:p>
      <w:pPr>
        <w:spacing w:line="480" w:lineRule="auto"/>
        <w:jc w:val="center"/>
        <w:rPr>
          <w:rFonts w:ascii="Times" w:hAnsi="Times"/>
          <w:b/>
          <w:caps/>
        </w:rPr>
      </w:pPr>
      <w:r>
        <w:rPr>
          <w:rFonts w:ascii="Times" w:hAnsi="Times"/>
          <w:b/>
          <w:caps/>
        </w:rPr>
        <w:t>Introduction</w:t>
      </w:r>
    </w:p>
    <w:p>
      <w:pPr>
        <w:spacing w:line="480" w:lineRule="auto"/>
        <w:rPr>
          <w:rFonts w:ascii="Times New Roman" w:hAnsi="Times New Roman" w:eastAsia="楷体" w:cs="Times New Roman"/>
        </w:rPr>
      </w:pPr>
      <w:r>
        <w:rPr>
          <w:rFonts w:ascii="Times New Roman" w:hAnsi="Times New Roman" w:eastAsia="楷体" w:cs="Times New Roman"/>
        </w:rPr>
        <w:t xml:space="preserve">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finite-difference (FD) methods are widely used in seismic modeling because of their high computational efficiency, </w:t>
      </w:r>
      <w:r>
        <w:rPr>
          <w:rFonts w:hint="eastAsia" w:ascii="Times New Roman" w:hAnsi="Times New Roman" w:eastAsia="楷体" w:cs="Times New Roman"/>
          <w:lang w:eastAsia="zh-CN"/>
        </w:rPr>
        <w:t>lower</w:t>
      </w:r>
      <w:ins w:id="23" w:author="Administrator" w:date="2018-07-08T11:00:00Z">
        <w:r>
          <w:rPr>
            <w:rFonts w:hint="eastAsia" w:ascii="Times New Roman" w:hAnsi="Times New Roman" w:eastAsia="楷体" w:cs="Times New Roman"/>
            <w:lang w:eastAsia="zh-CN"/>
          </w:rPr>
          <w:t xml:space="preserve"> </w:t>
        </w:r>
      </w:ins>
      <w:r>
        <w:rPr>
          <w:rFonts w:ascii="Times New Roman" w:hAnsi="Times New Roman" w:eastAsia="楷体" w:cs="Times New Roman"/>
        </w:rPr>
        <w:t>memory requirement and high accuracy (</w:t>
      </w:r>
      <w:r>
        <w:rPr>
          <w:rFonts w:hint="eastAsia" w:ascii="Times New Roman" w:hAnsi="Times New Roman" w:eastAsia="楷体" w:cs="Times New Roman"/>
        </w:rPr>
        <w:t>Virieux</w:t>
      </w:r>
      <w:r>
        <w:rPr>
          <w:rFonts w:ascii="Times New Roman" w:hAnsi="Times New Roman" w:eastAsia="楷体" w:cs="Times New Roman"/>
        </w:rPr>
        <w:t xml:space="preserve">,1984,1986; Robertsson et al., 1994; Liu and Sen, 2011a,2011b; Chu and Stoffa, 2012; Ren and Liu, 2014; Wang et al, 2014; Tan and Huang, 2014a,2014b; </w:t>
      </w:r>
      <w:r>
        <w:rPr>
          <w:rFonts w:ascii="Times New Roman" w:hAnsi="Times New Roman" w:eastAsia="楷体" w:cs="Times New Roman"/>
          <w:color w:val="222222"/>
        </w:rPr>
        <w:t>Bohlen et al. 2016; Etemadsaeed et al. 2016</w:t>
      </w:r>
      <w:r>
        <w:rPr>
          <w:rFonts w:ascii="Times New Roman" w:hAnsi="Times New Roman" w:eastAsia="楷体" w:cs="Times New Roman"/>
        </w:rPr>
        <w:t>). They also constitute the basis for full waveform inversion and the least</w:t>
      </w:r>
      <w:r>
        <w:rPr>
          <w:rFonts w:hint="eastAsia" w:ascii="Times New Roman" w:hAnsi="Times New Roman" w:eastAsia="楷体" w:cs="Times New Roman"/>
          <w:lang w:eastAsia="zh-CN"/>
        </w:rPr>
        <w:t>-</w:t>
      </w:r>
      <w:r>
        <w:rPr>
          <w:rFonts w:ascii="Times New Roman" w:hAnsi="Times New Roman" w:eastAsia="楷体" w:cs="Times New Roman"/>
        </w:rPr>
        <w:t>squares reverse time migration (LSRTM) (Yang et al</w:t>
      </w:r>
      <w:r>
        <w:rPr>
          <w:rFonts w:ascii="Times New Roman" w:hAnsi="Times New Roman" w:eastAsia="楷体" w:cs="Times New Roman"/>
          <w:color w:val="222222"/>
        </w:rPr>
        <w:t>.</w:t>
      </w:r>
      <w:r>
        <w:rPr>
          <w:rFonts w:ascii="Times New Roman" w:hAnsi="Times New Roman" w:eastAsia="楷体" w:cs="Times New Roman"/>
        </w:rPr>
        <w:t xml:space="preserve"> 2016; Ren et al,2017).</w:t>
      </w:r>
    </w:p>
    <w:p>
      <w:pPr>
        <w:spacing w:line="480" w:lineRule="auto"/>
        <w:rPr>
          <w:rFonts w:ascii="Times New Roman" w:hAnsi="Times New Roman" w:eastAsia="楷体" w:cs="Times New Roman"/>
        </w:rPr>
      </w:pPr>
      <w:r>
        <w:rPr>
          <w:rFonts w:ascii="Times New Roman" w:hAnsi="Times New Roman" w:eastAsia="楷体" w:cs="Times New Roman"/>
        </w:rPr>
        <w:t xml:space="preserve">    Recently, the FD coefficients are </w:t>
      </w:r>
      <w:r>
        <w:rPr>
          <w:rFonts w:hint="eastAsia" w:ascii="Times New Roman" w:hAnsi="Times New Roman" w:eastAsia="楷体" w:cs="Times New Roman"/>
          <w:lang w:eastAsia="zh-CN"/>
        </w:rPr>
        <w:t xml:space="preserve">being </w:t>
      </w:r>
      <w:r>
        <w:rPr>
          <w:rFonts w:ascii="Times New Roman" w:hAnsi="Times New Roman" w:eastAsia="楷体" w:cs="Times New Roman"/>
        </w:rPr>
        <w:t>calculated in the time-space domain to improve accuracy. Etgen (2007) proposed to minimize the phase</w:t>
      </w:r>
      <w:r>
        <w:rPr>
          <w:rFonts w:hint="eastAsia" w:ascii="Times New Roman" w:hAnsi="Times New Roman" w:eastAsia="楷体" w:cs="Times New Roman"/>
          <w:lang w:eastAsia="zh-CN"/>
        </w:rPr>
        <w:t>-</w:t>
      </w:r>
      <w:r>
        <w:rPr>
          <w:rFonts w:ascii="Times New Roman" w:hAnsi="Times New Roman" w:eastAsia="楷体" w:cs="Times New Roman"/>
        </w:rPr>
        <w:t>velocity error using the least</w:t>
      </w:r>
      <w:r>
        <w:rPr>
          <w:rFonts w:hint="eastAsia" w:ascii="Times New Roman" w:hAnsi="Times New Roman" w:eastAsia="楷体" w:cs="Times New Roman"/>
          <w:lang w:eastAsia="zh-CN"/>
        </w:rPr>
        <w:t>-</w:t>
      </w:r>
      <w:r>
        <w:rPr>
          <w:rFonts w:ascii="Times New Roman" w:hAnsi="Times New Roman" w:eastAsia="楷体" w:cs="Times New Roman"/>
        </w:rPr>
        <w:t>squares (LS) method. Liu and Sen (2011a, b) developed new time-space domain FD methods by using a plane</w:t>
      </w:r>
      <w:r>
        <w:rPr>
          <w:rFonts w:hint="eastAsia" w:ascii="Times New Roman" w:hAnsi="Times New Roman" w:eastAsia="楷体" w:cs="Times New Roman"/>
          <w:lang w:eastAsia="zh-CN"/>
        </w:rPr>
        <w:t>-</w:t>
      </w:r>
      <w:r>
        <w:rPr>
          <w:rFonts w:ascii="Times New Roman" w:hAnsi="Times New Roman" w:eastAsia="楷体" w:cs="Times New Roman"/>
        </w:rPr>
        <w:t>wave theory and the Taylor</w:t>
      </w:r>
      <w:r>
        <w:rPr>
          <w:rFonts w:hint="eastAsia" w:ascii="Times New Roman" w:hAnsi="Times New Roman" w:eastAsia="楷体" w:cs="Times New Roman"/>
          <w:lang w:eastAsia="zh-CN"/>
        </w:rPr>
        <w:t>-</w:t>
      </w:r>
      <w:r>
        <w:rPr>
          <w:rFonts w:ascii="Times New Roman" w:hAnsi="Times New Roman" w:eastAsia="楷体" w:cs="Times New Roman"/>
        </w:rPr>
        <w:t>series expansion method. Zhang and Yao (2013) proposed the use of the simulated</w:t>
      </w:r>
      <w:r>
        <w:rPr>
          <w:rFonts w:hint="eastAsia" w:ascii="Times New Roman" w:hAnsi="Times New Roman" w:eastAsia="楷体" w:cs="Times New Roman"/>
          <w:lang w:eastAsia="zh-CN"/>
        </w:rPr>
        <w:t>-</w:t>
      </w:r>
      <w:r>
        <w:rPr>
          <w:rFonts w:ascii="Times New Roman" w:hAnsi="Times New Roman" w:eastAsia="楷体" w:cs="Times New Roman"/>
        </w:rPr>
        <w:t xml:space="preserve">annealing algorithm and gave an error limitation for determining the FD coefficients in the space or the time-space domain. Compared with the </w:t>
      </w:r>
      <w:del w:id="24" w:author="Administrator" w:date="2018-07-06T22:31:00Z">
        <w:r>
          <w:rPr>
            <w:rFonts w:ascii="Times New Roman" w:hAnsi="Times New Roman" w:eastAsia="楷体" w:cs="Times New Roman"/>
          </w:rPr>
          <w:delText xml:space="preserve">traditional </w:delText>
        </w:r>
      </w:del>
      <w:r>
        <w:rPr>
          <w:rFonts w:ascii="Times New Roman" w:hAnsi="Times New Roman" w:eastAsia="楷体" w:cs="Times New Roman"/>
        </w:rPr>
        <w:t>high-order staggered</w:t>
      </w:r>
      <w:r>
        <w:rPr>
          <w:rFonts w:hint="eastAsia" w:ascii="Times New Roman" w:hAnsi="Times New Roman" w:eastAsia="楷体" w:cs="Times New Roman"/>
          <w:lang w:eastAsia="zh-CN"/>
        </w:rPr>
        <w:t>-</w:t>
      </w:r>
      <w:r>
        <w:rPr>
          <w:rFonts w:ascii="Times New Roman" w:hAnsi="Times New Roman" w:eastAsia="楷体" w:cs="Times New Roman"/>
        </w:rPr>
        <w:t>grid FD coefficient determined in the space domain by the Taylor</w:t>
      </w:r>
      <w:r>
        <w:rPr>
          <w:rFonts w:hint="eastAsia" w:ascii="Times New Roman" w:hAnsi="Times New Roman" w:eastAsia="楷体" w:cs="Times New Roman"/>
          <w:lang w:eastAsia="zh-CN"/>
        </w:rPr>
        <w:t>-</w:t>
      </w:r>
      <w:r>
        <w:rPr>
          <w:rFonts w:ascii="Times New Roman" w:hAnsi="Times New Roman" w:eastAsia="楷体" w:cs="Times New Roman"/>
        </w:rPr>
        <w:t xml:space="preserve">expansion method, these methods greatly improved the accuracy. </w:t>
      </w:r>
    </w:p>
    <w:p>
      <w:pPr>
        <w:widowControl w:val="0"/>
        <w:autoSpaceDE w:val="0"/>
        <w:autoSpaceDN w:val="0"/>
        <w:adjustRightInd/>
        <w:spacing w:after="0" w:line="480" w:lineRule="auto"/>
        <w:ind w:firstLine="240" w:firstLineChars="100"/>
        <w:rPr>
          <w:ins w:id="26" w:author="Administrator" w:date="2018-07-06T22:35:00Z"/>
          <w:rFonts w:ascii="Times New Roman" w:hAnsi="Times New Roman" w:eastAsia="楷体" w:cs="Times New Roman"/>
          <w:lang w:eastAsia="en-US"/>
          <w:rPrChange w:id="27" w:author="Administrator" w:date="2018-07-06T22:36:00Z">
            <w:rPr>
              <w:ins w:id="28" w:author="Administrator" w:date="2018-07-06T22:35:00Z"/>
              <w:rFonts w:ascii="Times New Roman" w:hAnsi="Times New Roman" w:cs="Times New Roman"/>
              <w:lang w:eastAsia="zh-CN"/>
            </w:rPr>
          </w:rPrChange>
        </w:rPr>
        <w:pPrChange w:id="25" w:author="Administrator" w:date="2018-07-06T22:38:00Z">
          <w:pPr>
            <w:widowControl w:val="0"/>
            <w:autoSpaceDE w:val="0"/>
            <w:autoSpaceDN w:val="0"/>
            <w:adjustRightInd w:val="0"/>
            <w:spacing w:after="0" w:line="240" w:lineRule="auto"/>
          </w:pPr>
        </w:pPrChange>
      </w:pPr>
      <w:del w:id="29" w:author="Administrator" w:date="2018-07-06T23:09:00Z">
        <w:r>
          <w:rPr>
            <w:rFonts w:ascii="Times New Roman" w:hAnsi="Times New Roman" w:eastAsia="楷体" w:cs="Times New Roman"/>
          </w:rPr>
          <w:delText>However, almost all of the previous staggered</w:delText>
        </w:r>
      </w:del>
      <w:del w:id="30" w:author="Administrator" w:date="2018-07-06T23:09:00Z">
        <w:r>
          <w:rPr>
            <w:rFonts w:hint="eastAsia" w:ascii="Times New Roman" w:hAnsi="Times New Roman" w:eastAsia="楷体" w:cs="Times New Roman"/>
            <w:lang w:eastAsia="zh-CN"/>
          </w:rPr>
          <w:delText>-</w:delText>
        </w:r>
      </w:del>
      <w:del w:id="31" w:author="Administrator" w:date="2018-07-06T23:09:00Z">
        <w:r>
          <w:rPr>
            <w:rFonts w:ascii="Times New Roman" w:hAnsi="Times New Roman" w:eastAsia="楷体" w:cs="Times New Roman"/>
          </w:rPr>
          <w:delText>grid FD methods utilizing the same staggered</w:delText>
        </w:r>
      </w:del>
      <w:del w:id="32" w:author="Administrator" w:date="2018-07-06T23:09:00Z">
        <w:r>
          <w:rPr>
            <w:rFonts w:hint="eastAsia" w:ascii="Times New Roman" w:hAnsi="Times New Roman" w:eastAsia="楷体" w:cs="Times New Roman"/>
            <w:lang w:eastAsia="zh-CN"/>
          </w:rPr>
          <w:delText>-</w:delText>
        </w:r>
      </w:del>
      <w:del w:id="33" w:author="Administrator" w:date="2018-07-06T23:09:00Z">
        <w:r>
          <w:rPr>
            <w:rFonts w:ascii="Times New Roman" w:hAnsi="Times New Roman" w:eastAsia="楷体" w:cs="Times New Roman"/>
          </w:rPr>
          <w:delText xml:space="preserve"> grid FD operator for all the spatial derivatives in the first</w:delText>
        </w:r>
      </w:del>
      <w:del w:id="34" w:author="Administrator" w:date="2018-07-06T23:09:00Z">
        <w:r>
          <w:rPr>
            <w:rFonts w:hint="eastAsia" w:ascii="Times New Roman" w:hAnsi="Times New Roman" w:eastAsia="楷体" w:cs="Times New Roman"/>
            <w:lang w:eastAsia="zh-CN"/>
          </w:rPr>
          <w:delText>-</w:delText>
        </w:r>
      </w:del>
      <w:del w:id="35" w:author="Administrator" w:date="2018-07-06T23:09:00Z">
        <w:r>
          <w:rPr>
            <w:rFonts w:ascii="Times New Roman" w:hAnsi="Times New Roman" w:eastAsia="楷体" w:cs="Times New Roman"/>
          </w:rPr>
          <w:delText xml:space="preserve">order acoustic wave equation. The dispersion relation obtained is nonlinear and complex and optimized methods are needed to determine the FD coefficients (Liu and Sen, 2011b; Wang et al, 2014; Tan and Huang, 2014a,2014b). We propose to use a </w:delText>
        </w:r>
      </w:del>
      <w:del w:id="36" w:author="Administrator" w:date="2018-07-06T23:09:00Z">
        <w:r>
          <w:rPr>
            <w:rFonts w:ascii="Times" w:hAnsi="Times" w:cs="Times New Roman"/>
          </w:rPr>
          <w:delText xml:space="preserve">simplified </w:delText>
        </w:r>
      </w:del>
      <w:del w:id="37" w:author="Administrator" w:date="2018-07-06T23:09:00Z">
        <w:r>
          <w:rPr>
            <w:rFonts w:ascii="Times New Roman" w:hAnsi="Times New Roman" w:eastAsia="楷体" w:cs="Times New Roman"/>
          </w:rPr>
          <w:delText>staggered</w:delText>
        </w:r>
      </w:del>
      <w:del w:id="38" w:author="Administrator" w:date="2018-07-06T23:09:00Z">
        <w:r>
          <w:rPr>
            <w:rFonts w:hint="eastAsia" w:ascii="Times New Roman" w:hAnsi="Times New Roman" w:eastAsia="楷体" w:cs="Times New Roman"/>
            <w:lang w:eastAsia="zh-CN"/>
          </w:rPr>
          <w:delText>-</w:delText>
        </w:r>
      </w:del>
      <w:del w:id="39" w:author="Administrator" w:date="2018-07-06T23:09:00Z">
        <w:r>
          <w:rPr>
            <w:rFonts w:ascii="Times New Roman" w:hAnsi="Times New Roman" w:eastAsia="楷体" w:cs="Times New Roman"/>
          </w:rPr>
          <w:delText>grid FD scheme in this paper. For some of the first</w:delText>
        </w:r>
      </w:del>
      <w:del w:id="40" w:author="Administrator" w:date="2018-07-06T23:09:00Z">
        <w:r>
          <w:rPr>
            <w:rFonts w:hint="eastAsia" w:ascii="Times New Roman" w:hAnsi="Times New Roman" w:eastAsia="楷体" w:cs="Times New Roman"/>
            <w:lang w:eastAsia="zh-CN"/>
          </w:rPr>
          <w:delText>-</w:delText>
        </w:r>
      </w:del>
      <w:del w:id="41" w:author="Administrator" w:date="2018-07-06T23:09:00Z">
        <w:r>
          <w:rPr>
            <w:rFonts w:ascii="Times New Roman" w:hAnsi="Times New Roman" w:eastAsia="楷体" w:cs="Times New Roman"/>
          </w:rPr>
          <w:delText>order spatial derivatives in the first</w:delText>
        </w:r>
      </w:del>
      <w:del w:id="42" w:author="Administrator" w:date="2018-07-06T23:09:00Z">
        <w:r>
          <w:rPr>
            <w:rFonts w:hint="eastAsia" w:ascii="Times New Roman" w:hAnsi="Times New Roman" w:eastAsia="楷体" w:cs="Times New Roman"/>
            <w:lang w:eastAsia="zh-CN"/>
          </w:rPr>
          <w:delText>-</w:delText>
        </w:r>
      </w:del>
      <w:del w:id="43" w:author="Administrator" w:date="2018-07-06T23:09:00Z">
        <w:r>
          <w:rPr>
            <w:rFonts w:ascii="Times New Roman" w:hAnsi="Times New Roman" w:eastAsia="楷体" w:cs="Times New Roman"/>
          </w:rPr>
          <w:delText>order acoustic wave</w:delText>
        </w:r>
      </w:del>
      <w:del w:id="44" w:author="Administrator" w:date="2018-07-06T23:09:00Z">
        <w:r>
          <w:rPr>
            <w:rFonts w:hint="eastAsia" w:ascii="Times New Roman" w:hAnsi="Times New Roman" w:eastAsia="楷体" w:cs="Times New Roman"/>
            <w:lang w:eastAsia="zh-CN"/>
          </w:rPr>
          <w:delText>-</w:delText>
        </w:r>
      </w:del>
      <w:del w:id="45" w:author="Administrator" w:date="2018-07-06T23:09:00Z">
        <w:r>
          <w:rPr>
            <w:rFonts w:ascii="Times New Roman" w:hAnsi="Times New Roman" w:eastAsia="楷体" w:cs="Times New Roman"/>
          </w:rPr>
          <w:delText>equation, we only use the simplest second</w:delText>
        </w:r>
      </w:del>
      <w:del w:id="46" w:author="Administrator" w:date="2018-07-06T23:09:00Z">
        <w:r>
          <w:rPr>
            <w:rFonts w:hint="eastAsia" w:ascii="Times New Roman" w:hAnsi="Times New Roman" w:eastAsia="楷体" w:cs="Times New Roman"/>
            <w:lang w:eastAsia="zh-CN"/>
          </w:rPr>
          <w:delText>-</w:delText>
        </w:r>
      </w:del>
      <w:del w:id="47" w:author="Administrator" w:date="2018-07-06T23:09:00Z">
        <w:r>
          <w:rPr>
            <w:rFonts w:ascii="Times New Roman" w:hAnsi="Times New Roman" w:eastAsia="楷体" w:cs="Times New Roman"/>
          </w:rPr>
          <w:delText>order staggered</w:delText>
        </w:r>
      </w:del>
      <w:del w:id="48" w:author="Administrator" w:date="2018-07-06T23:09:00Z">
        <w:r>
          <w:rPr>
            <w:rFonts w:hint="eastAsia" w:ascii="Times New Roman" w:hAnsi="Times New Roman" w:eastAsia="楷体" w:cs="Times New Roman"/>
            <w:lang w:eastAsia="zh-CN"/>
          </w:rPr>
          <w:delText>-</w:delText>
        </w:r>
      </w:del>
      <w:del w:id="49" w:author="Administrator" w:date="2018-07-06T23:09:00Z">
        <w:r>
          <w:rPr>
            <w:rFonts w:ascii="Times New Roman" w:hAnsi="Times New Roman" w:eastAsia="楷体" w:cs="Times New Roman"/>
          </w:rPr>
          <w:delText>grid FD operator. For other first</w:delText>
        </w:r>
      </w:del>
      <w:del w:id="50" w:author="Administrator" w:date="2018-07-06T23:09:00Z">
        <w:r>
          <w:rPr>
            <w:rFonts w:hint="eastAsia" w:ascii="Times New Roman" w:hAnsi="Times New Roman" w:eastAsia="楷体" w:cs="Times New Roman"/>
            <w:lang w:eastAsia="zh-CN"/>
          </w:rPr>
          <w:delText>-</w:delText>
        </w:r>
      </w:del>
      <w:del w:id="51" w:author="Administrator" w:date="2018-07-06T23:09:00Z">
        <w:r>
          <w:rPr>
            <w:rFonts w:ascii="Times New Roman" w:hAnsi="Times New Roman" w:eastAsia="楷体" w:cs="Times New Roman"/>
          </w:rPr>
          <w:delText>order spatial derivatives in the first</w:delText>
        </w:r>
      </w:del>
      <w:del w:id="52" w:author="Administrator" w:date="2018-07-06T23:09:00Z">
        <w:r>
          <w:rPr>
            <w:rFonts w:hint="eastAsia" w:ascii="Times New Roman" w:hAnsi="Times New Roman" w:eastAsia="楷体" w:cs="Times New Roman"/>
            <w:lang w:eastAsia="zh-CN"/>
          </w:rPr>
          <w:delText>-</w:delText>
        </w:r>
      </w:del>
      <w:del w:id="53" w:author="Administrator" w:date="2018-07-06T23:09:00Z">
        <w:r>
          <w:rPr>
            <w:rFonts w:ascii="Times New Roman" w:hAnsi="Times New Roman" w:eastAsia="楷体" w:cs="Times New Roman"/>
          </w:rPr>
          <w:delText xml:space="preserve"> order acoustic waveequation, we use staggered</w:delText>
        </w:r>
      </w:del>
      <w:del w:id="54" w:author="Administrator" w:date="2018-07-06T23:09:00Z">
        <w:r>
          <w:rPr>
            <w:rFonts w:hint="eastAsia" w:ascii="Times New Roman" w:hAnsi="Times New Roman" w:eastAsia="楷体" w:cs="Times New Roman"/>
            <w:lang w:eastAsia="zh-CN"/>
          </w:rPr>
          <w:delText>-</w:delText>
        </w:r>
      </w:del>
      <w:del w:id="55" w:author="Administrator" w:date="2018-07-06T23:09:00Z">
        <w:r>
          <w:rPr>
            <w:rFonts w:ascii="Times New Roman" w:hAnsi="Times New Roman" w:eastAsia="楷体" w:cs="Times New Roman"/>
          </w:rPr>
          <w:delText xml:space="preserve">grid FD operator with </w:delText>
        </w:r>
      </w:del>
      <w:del w:id="56" w:author="Administrator" w:date="2018-07-06T23:09:00Z">
        <w:r>
          <w:rPr>
            <w:rFonts w:ascii="Times New Roman" w:hAnsi="Times New Roman" w:eastAsia="楷体" w:cs="Times New Roman"/>
            <w:highlight w:val="yellow"/>
            <w:lang w:eastAsia="zh-CN"/>
          </w:rPr>
          <w:delText xml:space="preserve">normalstaggered grid FD </w:delText>
        </w:r>
      </w:del>
      <w:del w:id="57" w:author="Administrator" w:date="2018-07-06T23:09:00Z">
        <w:r>
          <w:rPr>
            <w:rFonts w:ascii="Times New Roman" w:hAnsi="Times New Roman" w:eastAsia="楷体" w:cs="Times New Roman"/>
            <w:highlight w:val="yellow"/>
          </w:rPr>
          <w:delText>operator length</w:delText>
        </w:r>
      </w:del>
      <w:del w:id="58" w:author="Administrator" w:date="2018-07-06T23:09:00Z">
        <w:r>
          <w:rPr>
            <w:rFonts w:ascii="Times New Roman" w:hAnsi="Times New Roman" w:eastAsia="楷体" w:cs="Times New Roman"/>
          </w:rPr>
          <w:delText>. The dispersion relation of the new staggered</w:delText>
        </w:r>
      </w:del>
      <w:del w:id="59" w:author="Administrator" w:date="2018-07-06T23:09:00Z">
        <w:r>
          <w:rPr>
            <w:rFonts w:hint="eastAsia" w:ascii="Times New Roman" w:hAnsi="Times New Roman" w:eastAsia="楷体" w:cs="Times New Roman"/>
            <w:lang w:eastAsia="zh-CN"/>
          </w:rPr>
          <w:delText>-</w:delText>
        </w:r>
      </w:del>
      <w:del w:id="60" w:author="Administrator" w:date="2018-07-06T23:09:00Z">
        <w:r>
          <w:rPr>
            <w:rFonts w:ascii="Times New Roman" w:hAnsi="Times New Roman" w:eastAsia="楷体" w:cs="Times New Roman"/>
          </w:rPr>
          <w:delText>grid FD scheme for the first</w:delText>
        </w:r>
      </w:del>
      <w:del w:id="61" w:author="Administrator" w:date="2018-07-06T23:09:00Z">
        <w:r>
          <w:rPr>
            <w:rFonts w:hint="eastAsia" w:ascii="Times New Roman" w:hAnsi="Times New Roman" w:eastAsia="楷体" w:cs="Times New Roman"/>
            <w:lang w:eastAsia="zh-CN"/>
          </w:rPr>
          <w:delText>-</w:delText>
        </w:r>
      </w:del>
      <w:del w:id="62" w:author="Administrator" w:date="2018-07-06T23:09:00Z">
        <w:r>
          <w:rPr>
            <w:rFonts w:ascii="Times New Roman" w:hAnsi="Times New Roman" w:eastAsia="楷体" w:cs="Times New Roman"/>
          </w:rPr>
          <w:delText>order acoustic wave equation is linear and can be solved with our previously proposed linear method (Liang et al. 2013; Liang et al. 2015). Because half of the first order spatial derivatives are discretized with the simplest second</w:delText>
        </w:r>
      </w:del>
      <w:del w:id="63" w:author="Administrator" w:date="2018-07-06T23:09:00Z">
        <w:r>
          <w:rPr>
            <w:rFonts w:hint="eastAsia" w:ascii="Times New Roman" w:hAnsi="Times New Roman" w:eastAsia="楷体" w:cs="Times New Roman"/>
            <w:lang w:eastAsia="zh-CN"/>
          </w:rPr>
          <w:delText>-</w:delText>
        </w:r>
      </w:del>
      <w:del w:id="64" w:author="Administrator" w:date="2018-07-06T23:09:00Z">
        <w:r>
          <w:rPr>
            <w:rFonts w:ascii="Times New Roman" w:hAnsi="Times New Roman" w:eastAsia="楷体" w:cs="Times New Roman"/>
          </w:rPr>
          <w:delText>order staggered</w:delText>
        </w:r>
      </w:del>
      <w:del w:id="65" w:author="Administrator" w:date="2018-07-06T23:09:00Z">
        <w:r>
          <w:rPr>
            <w:rFonts w:hint="eastAsia" w:ascii="Times New Roman" w:hAnsi="Times New Roman" w:eastAsia="楷体" w:cs="Times New Roman"/>
            <w:lang w:eastAsia="zh-CN"/>
          </w:rPr>
          <w:delText>-</w:delText>
        </w:r>
      </w:del>
      <w:del w:id="66" w:author="Administrator" w:date="2018-07-06T23:09:00Z">
        <w:r>
          <w:rPr>
            <w:rFonts w:ascii="Times New Roman" w:hAnsi="Times New Roman" w:eastAsia="楷体" w:cs="Times New Roman"/>
          </w:rPr>
          <w:delText>grid FD operator, our proposed method can save simulation time compared with previous staggered grid FD schemes (which is related to the length of the FD operator).</w:delText>
        </w:r>
      </w:del>
      <w:ins w:id="67" w:author="Administrator" w:date="2018-07-06T22:35:00Z">
        <w:r>
          <w:rPr>
            <w:rFonts w:ascii="Times New Roman" w:hAnsi="Times New Roman" w:eastAsia="楷体" w:cs="Times New Roman"/>
            <w:lang w:eastAsia="en-US"/>
            <w:rPrChange w:id="68" w:author="Administrator" w:date="2018-07-06T22:36:00Z">
              <w:rPr>
                <w:rFonts w:ascii="Times New Roman" w:hAnsi="Times New Roman" w:cs="Times New Roman"/>
                <w:lang w:eastAsia="zh-CN"/>
              </w:rPr>
            </w:rPrChange>
          </w:rPr>
          <w:t>However, almost all of the previous sta</w:t>
        </w:r>
      </w:ins>
      <w:ins w:id="69" w:author="Administrator" w:date="2018-07-06T22:35:00Z">
        <w:r>
          <w:rPr>
            <w:rFonts w:ascii="Times New Roman" w:hAnsi="Times New Roman" w:eastAsia="楷体" w:cs="Times New Roman"/>
          </w:rPr>
          <w:t xml:space="preserve">ggered-grid FD methods </w:t>
        </w:r>
      </w:ins>
      <w:ins w:id="70" w:author="Administrator" w:date="2018-07-06T22:35:00Z">
        <w:r>
          <w:rPr>
            <w:rFonts w:ascii="Times New Roman" w:hAnsi="Times New Roman" w:eastAsia="楷体" w:cs="Times New Roman"/>
            <w:highlight w:val="none"/>
            <w:rPrChange w:id="71" w:author="Xiu" w:date="2018-07-08T13:15:49Z">
              <w:rPr>
                <w:rFonts w:ascii="Times New Roman" w:hAnsi="Times New Roman" w:eastAsia="楷体" w:cs="Times New Roman"/>
              </w:rPr>
            </w:rPrChange>
          </w:rPr>
          <w:t>utiliz</w:t>
        </w:r>
      </w:ins>
      <w:ins w:id="73" w:author="Administrator" w:date="2018-07-06T22:38:00Z">
        <w:r>
          <w:rPr>
            <w:rFonts w:ascii="Times New Roman" w:hAnsi="Times New Roman" w:eastAsia="楷体" w:cs="Times New Roman"/>
            <w:highlight w:val="none"/>
            <w:lang w:eastAsia="en-US"/>
            <w:rPrChange w:id="74" w:author="Xiu" w:date="2018-07-08T13:15:49Z">
              <w:rPr>
                <w:rFonts w:ascii="Times New Roman" w:hAnsi="Times New Roman" w:eastAsia="楷体" w:cs="Times New Roman"/>
                <w:lang w:eastAsia="zh-CN"/>
              </w:rPr>
            </w:rPrChange>
          </w:rPr>
          <w:t>e</w:t>
        </w:r>
      </w:ins>
      <w:ins w:id="76" w:author="Administrator" w:date="2018-07-06T22:35:00Z">
        <w:r>
          <w:rPr>
            <w:rFonts w:ascii="Times New Roman" w:hAnsi="Times New Roman" w:eastAsia="楷体" w:cs="Times New Roman"/>
            <w:highlight w:val="none"/>
            <w:lang w:eastAsia="en-US"/>
            <w:rPrChange w:id="77" w:author="Xiu" w:date="2018-07-08T13:15:49Z">
              <w:rPr>
                <w:rFonts w:ascii="Times New Roman" w:hAnsi="Times New Roman" w:cs="Times New Roman"/>
                <w:lang w:eastAsia="zh-CN"/>
              </w:rPr>
            </w:rPrChange>
          </w:rPr>
          <w:t xml:space="preserve"> </w:t>
        </w:r>
      </w:ins>
      <w:ins w:id="79" w:author="Administrator" w:date="2018-07-06T22:35:00Z">
        <w:r>
          <w:rPr>
            <w:rFonts w:ascii="Times New Roman" w:hAnsi="Times New Roman" w:eastAsia="楷体" w:cs="Times New Roman"/>
            <w:lang w:eastAsia="en-US"/>
            <w:rPrChange w:id="80" w:author="Administrator" w:date="2018-07-06T22:36:00Z">
              <w:rPr>
                <w:rFonts w:ascii="Times New Roman" w:hAnsi="Times New Roman" w:cs="Times New Roman"/>
                <w:lang w:eastAsia="zh-CN"/>
              </w:rPr>
            </w:rPrChange>
          </w:rPr>
          <w:t>the same staggered-grid FD operator for all the spatial derivatives in the first-order acoustic</w:t>
        </w:r>
      </w:ins>
      <w:ins w:id="81" w:author="Administrator" w:date="2018-07-06T22:35:00Z">
        <w:r>
          <w:rPr>
            <w:rFonts w:ascii="Times New Roman" w:hAnsi="Times New Roman" w:eastAsia="楷体" w:cs="Times New Roman"/>
          </w:rPr>
          <w:t xml:space="preserve"> wave</w:t>
        </w:r>
      </w:ins>
      <w:ins w:id="82" w:author="Administrator" w:date="2018-07-08T11:01:00Z">
        <w:r>
          <w:rPr>
            <w:rFonts w:hint="eastAsia" w:ascii="Times New Roman" w:hAnsi="Times New Roman" w:eastAsia="楷体" w:cs="Times New Roman"/>
            <w:lang w:eastAsia="zh-CN"/>
          </w:rPr>
          <w:t>-</w:t>
        </w:r>
      </w:ins>
      <w:ins w:id="83" w:author="Administrator" w:date="2018-07-06T22:35:00Z">
        <w:r>
          <w:rPr>
            <w:rFonts w:ascii="Times New Roman" w:hAnsi="Times New Roman" w:eastAsia="楷体" w:cs="Times New Roman"/>
            <w:lang w:eastAsia="en-US"/>
            <w:rPrChange w:id="84" w:author="Administrator" w:date="2018-07-06T22:36:00Z">
              <w:rPr>
                <w:rFonts w:ascii="Times New Roman" w:hAnsi="Times New Roman" w:cs="Times New Roman"/>
                <w:lang w:eastAsia="zh-CN"/>
              </w:rPr>
            </w:rPrChange>
          </w:rPr>
          <w:t>equation. The</w:t>
        </w:r>
      </w:ins>
      <w:ins w:id="85" w:author="Administrator" w:date="2018-07-08T00:06:00Z">
        <w:r>
          <w:rPr>
            <w:rFonts w:hint="eastAsia" w:ascii="Times New Roman" w:hAnsi="Times New Roman" w:eastAsia="楷体" w:cs="Times New Roman"/>
            <w:lang w:eastAsia="zh-CN"/>
          </w:rPr>
          <w:t xml:space="preserve"> </w:t>
        </w:r>
      </w:ins>
      <w:ins w:id="86" w:author="Administrator" w:date="2018-07-06T22:35:00Z">
        <w:r>
          <w:rPr>
            <w:rFonts w:ascii="Times New Roman" w:hAnsi="Times New Roman" w:eastAsia="楷体" w:cs="Times New Roman"/>
            <w:lang w:eastAsia="en-US"/>
            <w:rPrChange w:id="87" w:author="Administrator" w:date="2018-07-06T22:36:00Z">
              <w:rPr>
                <w:rFonts w:ascii="Times New Roman" w:hAnsi="Times New Roman" w:cs="Times New Roman"/>
                <w:lang w:eastAsia="zh-CN"/>
              </w:rPr>
            </w:rPrChange>
          </w:rPr>
          <w:t>dispersion relation obtained is nonlinear and complex and optimized methods are needed to</w:t>
        </w:r>
      </w:ins>
    </w:p>
    <w:p>
      <w:pPr>
        <w:widowControl w:val="0"/>
        <w:autoSpaceDE w:val="0"/>
        <w:autoSpaceDN w:val="0"/>
        <w:spacing w:after="0" w:line="480" w:lineRule="auto"/>
        <w:rPr>
          <w:rFonts w:ascii="Times New Roman" w:hAnsi="Times New Roman" w:eastAsia="楷体" w:cs="Times New Roman"/>
          <w:lang w:eastAsia="zh-CN"/>
        </w:rPr>
        <w:pPrChange w:id="88" w:author="Administrator" w:date="2018-07-08T11:02:00Z">
          <w:pPr>
            <w:spacing w:line="480" w:lineRule="auto"/>
          </w:pPr>
        </w:pPrChange>
      </w:pPr>
      <w:ins w:id="89" w:author="Administrator" w:date="2018-07-06T22:35:00Z">
        <w:r>
          <w:rPr>
            <w:rFonts w:ascii="Times New Roman" w:hAnsi="Times New Roman" w:eastAsia="楷体" w:cs="Times New Roman"/>
            <w:lang w:eastAsia="en-US"/>
            <w:rPrChange w:id="90" w:author="Administrator" w:date="2018-07-06T22:36:00Z">
              <w:rPr>
                <w:rFonts w:ascii="Times New Roman" w:hAnsi="Times New Roman" w:cs="Times New Roman"/>
                <w:lang w:eastAsia="zh-CN"/>
              </w:rPr>
            </w:rPrChange>
          </w:rPr>
          <w:t>determine the FD coefficients (Liu and Sen, 2011b; Wang et al, 2014; Tan and Huang,</w:t>
        </w:r>
      </w:ins>
      <w:ins w:id="91" w:author="Administrator" w:date="2018-07-08T11:02:00Z">
        <w:r>
          <w:rPr>
            <w:rFonts w:hint="eastAsia" w:ascii="Times New Roman" w:hAnsi="Times New Roman" w:eastAsia="楷体" w:cs="Times New Roman"/>
            <w:lang w:eastAsia="zh-CN"/>
          </w:rPr>
          <w:t xml:space="preserve"> </w:t>
        </w:r>
      </w:ins>
      <w:ins w:id="92" w:author="Administrator" w:date="2018-07-06T22:35:00Z">
        <w:r>
          <w:rPr>
            <w:rFonts w:ascii="Times New Roman" w:hAnsi="Times New Roman" w:eastAsia="楷体" w:cs="Times New Roman"/>
            <w:lang w:eastAsia="en-US"/>
            <w:rPrChange w:id="93" w:author="Administrator" w:date="2018-07-06T22:36:00Z">
              <w:rPr>
                <w:rFonts w:ascii="Times New Roman" w:hAnsi="Times New Roman" w:cs="Times New Roman"/>
                <w:lang w:eastAsia="zh-CN"/>
              </w:rPr>
            </w:rPrChange>
          </w:rPr>
          <w:t>2014a,</w:t>
        </w:r>
      </w:ins>
      <w:ins w:id="94" w:author="Administrator" w:date="2018-07-08T11:02:00Z">
        <w:r>
          <w:rPr>
            <w:rFonts w:hint="eastAsia" w:ascii="Times New Roman" w:hAnsi="Times New Roman" w:eastAsia="楷体" w:cs="Times New Roman"/>
            <w:lang w:eastAsia="zh-CN"/>
          </w:rPr>
          <w:t xml:space="preserve"> </w:t>
        </w:r>
      </w:ins>
      <w:ins w:id="95" w:author="Administrator" w:date="2018-07-06T22:35:00Z">
        <w:r>
          <w:rPr>
            <w:rFonts w:ascii="Times New Roman" w:hAnsi="Times New Roman" w:eastAsia="楷体" w:cs="Times New Roman"/>
            <w:lang w:eastAsia="en-US"/>
            <w:rPrChange w:id="96" w:author="Administrator" w:date="2018-07-06T22:36:00Z">
              <w:rPr>
                <w:rFonts w:ascii="Times New Roman" w:hAnsi="Times New Roman" w:cs="Times New Roman"/>
                <w:lang w:eastAsia="zh-CN"/>
              </w:rPr>
            </w:rPrChange>
          </w:rPr>
          <w:t xml:space="preserve">2014b). We propose to use a simplified staggered-grid FD scheme in this paper. </w:t>
        </w:r>
      </w:ins>
      <w:ins w:id="97" w:author="Administrator" w:date="2018-07-08T00:06:00Z">
        <w:r>
          <w:rPr>
            <w:rFonts w:hint="eastAsia" w:ascii="Times New Roman" w:hAnsi="Times New Roman" w:eastAsia="楷体" w:cs="Times New Roman"/>
            <w:lang w:eastAsia="zh-CN"/>
          </w:rPr>
          <w:t xml:space="preserve">  </w:t>
        </w:r>
      </w:ins>
      <w:ins w:id="98" w:author="Administrator" w:date="2018-07-06T22:35:00Z">
        <w:r>
          <w:rPr>
            <w:rFonts w:ascii="Times New Roman" w:hAnsi="Times New Roman" w:eastAsia="楷体" w:cs="Times New Roman"/>
            <w:lang w:eastAsia="en-US"/>
            <w:rPrChange w:id="99" w:author="Administrator" w:date="2018-07-06T22:36:00Z">
              <w:rPr>
                <w:rFonts w:ascii="Times New Roman" w:hAnsi="Times New Roman" w:cs="Times New Roman"/>
                <w:lang w:eastAsia="zh-CN"/>
              </w:rPr>
            </w:rPrChange>
          </w:rPr>
          <w:t>For some</w:t>
        </w:r>
      </w:ins>
      <w:ins w:id="100" w:author="Administrator" w:date="2018-07-08T00:06:00Z">
        <w:r>
          <w:rPr>
            <w:rFonts w:hint="eastAsia" w:ascii="Times New Roman" w:hAnsi="Times New Roman" w:eastAsia="楷体" w:cs="Times New Roman"/>
            <w:lang w:eastAsia="zh-CN"/>
          </w:rPr>
          <w:t xml:space="preserve"> </w:t>
        </w:r>
      </w:ins>
      <w:ins w:id="101" w:author="Administrator" w:date="2018-07-06T22:35:00Z">
        <w:r>
          <w:rPr>
            <w:rFonts w:ascii="Times New Roman" w:hAnsi="Times New Roman" w:eastAsia="楷体" w:cs="Times New Roman"/>
            <w:lang w:eastAsia="en-US"/>
            <w:rPrChange w:id="102" w:author="Administrator" w:date="2018-07-06T22:36:00Z">
              <w:rPr>
                <w:rFonts w:ascii="Times New Roman" w:hAnsi="Times New Roman" w:cs="Times New Roman"/>
                <w:lang w:eastAsia="zh-CN"/>
              </w:rPr>
            </w:rPrChange>
          </w:rPr>
          <w:t>of the first-order spatial derivatives in the first-order acoustic wave-equation, we only use the</w:t>
        </w:r>
      </w:ins>
      <w:ins w:id="103" w:author="Administrator" w:date="2018-07-08T00:06:00Z">
        <w:r>
          <w:rPr>
            <w:rFonts w:hint="eastAsia" w:ascii="Times New Roman" w:hAnsi="Times New Roman" w:eastAsia="楷体" w:cs="Times New Roman"/>
            <w:lang w:eastAsia="zh-CN"/>
          </w:rPr>
          <w:t xml:space="preserve"> </w:t>
        </w:r>
      </w:ins>
      <w:ins w:id="104" w:author="Administrator" w:date="2018-07-06T22:35:00Z">
        <w:r>
          <w:rPr>
            <w:rFonts w:ascii="Times New Roman" w:hAnsi="Times New Roman" w:eastAsia="楷体" w:cs="Times New Roman"/>
            <w:lang w:eastAsia="en-US"/>
            <w:rPrChange w:id="105" w:author="Administrator" w:date="2018-07-06T22:36:00Z">
              <w:rPr>
                <w:rFonts w:ascii="Times New Roman" w:hAnsi="Times New Roman" w:cs="Times New Roman"/>
                <w:lang w:eastAsia="zh-CN"/>
              </w:rPr>
            </w:rPrChange>
          </w:rPr>
          <w:t>simplest second-order staggered-grid FD operator. For other first-order spatial derivatives in the</w:t>
        </w:r>
      </w:ins>
      <w:ins w:id="106" w:author="Administrator" w:date="2018-07-08T00:06:00Z">
        <w:r>
          <w:rPr>
            <w:rFonts w:hint="eastAsia" w:ascii="Times New Roman" w:hAnsi="Times New Roman" w:eastAsia="楷体" w:cs="Times New Roman"/>
            <w:lang w:eastAsia="zh-CN"/>
          </w:rPr>
          <w:t xml:space="preserve"> </w:t>
        </w:r>
      </w:ins>
      <w:ins w:id="107" w:author="Administrator" w:date="2018-07-06T22:35:00Z">
        <w:r>
          <w:rPr>
            <w:rFonts w:ascii="Times New Roman" w:hAnsi="Times New Roman" w:eastAsia="楷体" w:cs="Times New Roman"/>
          </w:rPr>
          <w:t>first-order acoustic wave</w:t>
        </w:r>
      </w:ins>
      <w:ins w:id="108" w:author="Administrator" w:date="2018-07-08T11:03:00Z">
        <w:r>
          <w:rPr>
            <w:rFonts w:hint="eastAsia" w:ascii="Times New Roman" w:hAnsi="Times New Roman" w:eastAsia="楷体" w:cs="Times New Roman"/>
            <w:lang w:eastAsia="zh-CN"/>
          </w:rPr>
          <w:t>-</w:t>
        </w:r>
      </w:ins>
      <w:ins w:id="109" w:author="Administrator" w:date="2018-07-06T22:35:00Z">
        <w:r>
          <w:rPr>
            <w:rFonts w:ascii="Times New Roman" w:hAnsi="Times New Roman" w:eastAsia="楷体" w:cs="Times New Roman"/>
            <w:lang w:eastAsia="en-US"/>
            <w:rPrChange w:id="110" w:author="Administrator" w:date="2018-07-06T22:36:00Z">
              <w:rPr>
                <w:rFonts w:ascii="Times New Roman" w:hAnsi="Times New Roman" w:cs="Times New Roman"/>
                <w:lang w:eastAsia="zh-CN"/>
              </w:rPr>
            </w:rPrChange>
          </w:rPr>
          <w:t>equation, we use staggered-grid FD operator with normal staggered</w:t>
        </w:r>
      </w:ins>
      <w:ins w:id="111" w:author="Administrator" w:date="2018-07-06T22:40:00Z">
        <w:r>
          <w:rPr>
            <w:rFonts w:hint="eastAsia" w:ascii="Times New Roman" w:hAnsi="Times New Roman" w:eastAsia="楷体" w:cs="Times New Roman"/>
            <w:lang w:eastAsia="zh-CN"/>
          </w:rPr>
          <w:t>-</w:t>
        </w:r>
      </w:ins>
      <w:ins w:id="112" w:author="Administrator" w:date="2018-07-06T22:35:00Z">
        <w:r>
          <w:rPr>
            <w:rFonts w:ascii="Times New Roman" w:hAnsi="Times New Roman" w:eastAsia="楷体" w:cs="Times New Roman"/>
            <w:lang w:eastAsia="en-US"/>
            <w:rPrChange w:id="113" w:author="Administrator" w:date="2018-07-06T22:36:00Z">
              <w:rPr>
                <w:rFonts w:ascii="Times New Roman" w:hAnsi="Times New Roman" w:cs="Times New Roman"/>
                <w:lang w:eastAsia="zh-CN"/>
              </w:rPr>
            </w:rPrChange>
          </w:rPr>
          <w:t>grid FD operator length. The dispersion relation of the simplified staggered-grid FD scheme for</w:t>
        </w:r>
      </w:ins>
      <w:ins w:id="114" w:author="Administrator" w:date="2018-07-08T00:06:00Z">
        <w:r>
          <w:rPr>
            <w:rFonts w:hint="eastAsia" w:ascii="Times New Roman" w:hAnsi="Times New Roman" w:eastAsia="楷体" w:cs="Times New Roman"/>
            <w:lang w:eastAsia="zh-CN"/>
          </w:rPr>
          <w:t xml:space="preserve"> </w:t>
        </w:r>
      </w:ins>
      <w:ins w:id="115" w:author="Administrator" w:date="2018-07-06T22:35:00Z">
        <w:r>
          <w:rPr>
            <w:rFonts w:ascii="Times New Roman" w:hAnsi="Times New Roman" w:eastAsia="楷体" w:cs="Times New Roman"/>
            <w:lang w:eastAsia="en-US"/>
            <w:rPrChange w:id="116" w:author="Administrator" w:date="2018-07-06T22:36:00Z">
              <w:rPr>
                <w:rFonts w:ascii="Times New Roman" w:hAnsi="Times New Roman" w:cs="Times New Roman"/>
                <w:lang w:eastAsia="zh-CN"/>
              </w:rPr>
            </w:rPrChange>
          </w:rPr>
          <w:t>the first-order acoustic wave equation is linear and can be solved with our previously proposed</w:t>
        </w:r>
      </w:ins>
      <w:ins w:id="117" w:author="Administrator" w:date="2018-07-08T00:06:00Z">
        <w:r>
          <w:rPr>
            <w:rFonts w:hint="eastAsia" w:ascii="Times New Roman" w:hAnsi="Times New Roman" w:eastAsia="楷体" w:cs="Times New Roman"/>
            <w:lang w:eastAsia="zh-CN"/>
          </w:rPr>
          <w:t xml:space="preserve"> </w:t>
        </w:r>
      </w:ins>
      <w:ins w:id="118" w:author="Administrator" w:date="2018-07-06T22:35:00Z">
        <w:r>
          <w:rPr>
            <w:rFonts w:ascii="Times New Roman" w:hAnsi="Times New Roman" w:eastAsia="楷体" w:cs="Times New Roman"/>
            <w:lang w:eastAsia="en-US"/>
            <w:rPrChange w:id="119" w:author="Administrator" w:date="2018-07-06T22:36:00Z">
              <w:rPr>
                <w:rFonts w:ascii="Times New Roman" w:hAnsi="Times New Roman" w:cs="Times New Roman"/>
                <w:lang w:eastAsia="zh-CN"/>
              </w:rPr>
            </w:rPrChange>
          </w:rPr>
          <w:t>linear method (Liang et al. 2013; Liang et al. 2015). Because half of the first order spatial</w:t>
        </w:r>
      </w:ins>
      <w:ins w:id="120" w:author="Administrator" w:date="2018-07-08T00:05:00Z">
        <w:r>
          <w:rPr>
            <w:rFonts w:hint="eastAsia" w:ascii="Times New Roman" w:hAnsi="Times New Roman" w:eastAsia="楷体" w:cs="Times New Roman"/>
            <w:lang w:eastAsia="zh-CN"/>
          </w:rPr>
          <w:t xml:space="preserve"> </w:t>
        </w:r>
      </w:ins>
      <w:ins w:id="121" w:author="Administrator" w:date="2018-07-06T22:35:00Z">
        <w:r>
          <w:rPr>
            <w:rFonts w:ascii="Times New Roman" w:hAnsi="Times New Roman" w:eastAsia="楷体" w:cs="Times New Roman"/>
            <w:lang w:eastAsia="en-US"/>
            <w:rPrChange w:id="122" w:author="Administrator" w:date="2018-07-06T22:36:00Z">
              <w:rPr>
                <w:rFonts w:ascii="Times New Roman" w:hAnsi="Times New Roman" w:cs="Times New Roman"/>
                <w:lang w:eastAsia="zh-CN"/>
              </w:rPr>
            </w:rPrChange>
          </w:rPr>
          <w:t>derivatives are discretized with the simplest second-order staggered-grid FD operator, our</w:t>
        </w:r>
      </w:ins>
      <w:ins w:id="123" w:author="Administrator" w:date="2018-07-08T00:06:00Z">
        <w:r>
          <w:rPr>
            <w:rFonts w:hint="eastAsia" w:ascii="Times New Roman" w:hAnsi="Times New Roman" w:eastAsia="楷体" w:cs="Times New Roman"/>
            <w:lang w:eastAsia="zh-CN"/>
          </w:rPr>
          <w:t xml:space="preserve"> </w:t>
        </w:r>
      </w:ins>
      <w:ins w:id="124" w:author="Administrator" w:date="2018-07-06T22:35:00Z">
        <w:r>
          <w:rPr>
            <w:rFonts w:ascii="Times New Roman" w:hAnsi="Times New Roman" w:eastAsia="楷体" w:cs="Times New Roman"/>
            <w:lang w:eastAsia="en-US"/>
            <w:rPrChange w:id="125" w:author="Administrator" w:date="2018-07-06T22:36:00Z">
              <w:rPr>
                <w:rFonts w:ascii="Times New Roman" w:hAnsi="Times New Roman" w:cs="Times New Roman"/>
                <w:lang w:eastAsia="zh-CN"/>
              </w:rPr>
            </w:rPrChange>
          </w:rPr>
          <w:t>proposed method can save simulation time compared with previous staggered-grid FD schemes</w:t>
        </w:r>
      </w:ins>
      <w:ins w:id="126" w:author="Administrator" w:date="2018-07-08T00:06:00Z">
        <w:r>
          <w:rPr>
            <w:rFonts w:hint="eastAsia" w:ascii="Times New Roman" w:hAnsi="Times New Roman" w:eastAsia="楷体" w:cs="Times New Roman"/>
            <w:lang w:eastAsia="zh-CN"/>
          </w:rPr>
          <w:t xml:space="preserve"> </w:t>
        </w:r>
      </w:ins>
      <w:ins w:id="127" w:author="Administrator" w:date="2018-07-06T22:35:00Z">
        <w:r>
          <w:rPr>
            <w:rFonts w:ascii="Times New Roman" w:hAnsi="Times New Roman" w:eastAsia="楷体" w:cs="Times New Roman"/>
            <w:lang w:eastAsia="en-US"/>
            <w:rPrChange w:id="128" w:author="Administrator" w:date="2018-07-06T22:36:00Z">
              <w:rPr>
                <w:rFonts w:ascii="Times New Roman" w:hAnsi="Times New Roman" w:cs="Times New Roman"/>
                <w:lang w:eastAsia="zh-CN"/>
              </w:rPr>
            </w:rPrChange>
          </w:rPr>
          <w:t>(which is related to the length of the FD op</w:t>
        </w:r>
        <w:bookmarkStart w:id="0" w:name="_GoBack"/>
        <w:bookmarkEnd w:id="0"/>
        <w:r>
          <w:rPr>
            <w:rFonts w:ascii="Times New Roman" w:hAnsi="Times New Roman" w:eastAsia="楷体" w:cs="Times New Roman"/>
            <w:lang w:eastAsia="en-US"/>
            <w:rPrChange w:id="128" w:author="Administrator" w:date="2018-07-06T22:36:00Z">
              <w:rPr>
                <w:rFonts w:ascii="Times New Roman" w:hAnsi="Times New Roman" w:cs="Times New Roman"/>
                <w:lang w:eastAsia="zh-CN"/>
              </w:rPr>
            </w:rPrChange>
          </w:rPr>
          <w:t>erator).</w:t>
        </w:r>
      </w:ins>
    </w:p>
    <w:p>
      <w:pPr>
        <w:pStyle w:val="22"/>
        <w:jc w:val="center"/>
        <w:rPr>
          <w:rFonts w:ascii="Times New Roman" w:hAnsi="Times New Roman" w:eastAsia="楷体"/>
          <w:b/>
          <w:bCs/>
          <w:sz w:val="28"/>
          <w:szCs w:val="28"/>
        </w:rPr>
      </w:pPr>
      <w:r>
        <w:rPr>
          <w:rFonts w:ascii="Times New Roman" w:hAnsi="Times New Roman" w:eastAsia="楷体"/>
          <w:b/>
          <w:bCs/>
          <w:sz w:val="28"/>
          <w:szCs w:val="28"/>
        </w:rPr>
        <w:t>Determining the FD coefficients</w:t>
      </w:r>
    </w:p>
    <w:p>
      <w:pPr>
        <w:spacing w:line="480" w:lineRule="auto"/>
        <w:rPr>
          <w:rFonts w:ascii="Times New Roman" w:hAnsi="Times New Roman" w:eastAsia="楷体" w:cs="Times New Roman"/>
        </w:rPr>
      </w:pPr>
      <w:ins w:id="129" w:author="Administrator" w:date="2018-07-06T22:41:00Z">
        <w:r>
          <w:rPr>
            <w:rFonts w:ascii="Times New Roman" w:hAnsi="Times New Roman" w:eastAsia="楷体" w:cs="Times New Roman"/>
            <w:sz w:val="24"/>
            <w:szCs w:val="24"/>
            <w:highlight w:val="green"/>
            <w:lang w:eastAsia="en-US"/>
            <w:rPrChange w:id="130" w:author="Administrator" w:date="2018-07-06T22:42:00Z">
              <w:rPr>
                <w:rFonts w:ascii="LMRoman10-Regular-Identity-H" w:eastAsia="LMRoman10-Regular-Identity-H" w:cs="LMRoman10-Regular-Identity-H"/>
                <w:sz w:val="20"/>
                <w:szCs w:val="20"/>
                <w:lang w:eastAsia="zh-CN"/>
              </w:rPr>
            </w:rPrChange>
          </w:rPr>
          <w:t>Acoustic wave equation in 2 dimensions can be written as</w:t>
        </w:r>
      </w:ins>
      <w:del w:id="131" w:author="Administrator" w:date="2018-07-06T22:41:00Z">
        <w:r>
          <w:rPr>
            <w:rFonts w:ascii="Times New Roman" w:hAnsi="Times New Roman" w:eastAsia="楷体" w:cs="Times New Roman"/>
            <w:highlight w:val="green"/>
            <w:rPrChange w:id="132" w:author="Administrator" w:date="2018-07-06T22:42:00Z">
              <w:rPr>
                <w:rFonts w:ascii="Times New Roman" w:hAnsi="Times New Roman" w:eastAsia="楷体" w:cs="Times New Roman"/>
              </w:rPr>
            </w:rPrChange>
          </w:rPr>
          <w:delText>The first-order velocity-stress acoustic wave equation can be written as</w:delText>
        </w:r>
      </w:del>
    </w:p>
    <w:p>
      <w:pPr>
        <w:wordWrap w:val="0"/>
        <w:spacing w:line="480" w:lineRule="auto"/>
        <w:ind w:firstLine="480"/>
        <w:jc w:val="right"/>
        <w:rPr>
          <w:rFonts w:ascii="Times New Roman" w:hAnsi="Times New Roman" w:eastAsia="楷体" w:cs="Times New Roman"/>
          <w:b/>
          <w:bCs/>
          <w:highlight w:val="green"/>
          <w:rPrChange w:id="134" w:author="Administrator" w:date="2018-07-06T22:43:00Z">
            <w:rPr>
              <w:rFonts w:ascii="Times New Roman" w:hAnsi="Times New Roman" w:eastAsia="楷体" w:cs="Times New Roman"/>
              <w:b/>
              <w:bCs/>
            </w:rPr>
          </w:rPrChange>
        </w:rPr>
        <w:pPrChange w:id="133" w:author="Administrator" w:date="2018-07-07T22:45:00Z">
          <w:pPr>
            <w:spacing w:line="480" w:lineRule="auto"/>
            <w:ind w:firstLine="480"/>
            <w:jc w:val="right"/>
          </w:pPr>
        </w:pPrChange>
      </w:pPr>
      <w:r>
        <w:rPr>
          <w:rFonts w:ascii="Times New Roman" w:hAnsi="Times New Roman" w:eastAsia="楷体" w:cs="Times New Roman"/>
          <w:position w:val="-28"/>
          <w:highlight w:val="green"/>
        </w:rPr>
        <w:object>
          <v:shape id="_x0000_i1025" o:spt="75" type="#_x0000_t75" style="height:33.8pt;width:110.8pt;" o:ole="t" filled="f" o:preferrelative="t" stroked="f" coordsize="21600,21600">
            <v:path/>
            <v:fill on="f" focussize="0,0"/>
            <v:stroke on="f" joinstyle="miter"/>
            <v:imagedata r:id="rId8" o:title=""/>
            <o:lock v:ext="edit" aspectratio="t"/>
            <w10:wrap type="none"/>
            <w10:anchorlock/>
          </v:shape>
          <o:OLEObject Type="Embed" ProgID="Equation.3" ShapeID="_x0000_i1025" DrawAspect="Content" ObjectID="_1468075725" r:id="rId7">
            <o:LockedField>false</o:LockedField>
          </o:OLEObject>
        </w:object>
      </w:r>
      <w:ins w:id="135" w:author="Administrator" w:date="2018-07-07T22:45:00Z">
        <w:r>
          <w:rPr>
            <w:rFonts w:hint="eastAsia" w:ascii="Times New Roman" w:hAnsi="Times New Roman" w:eastAsia="楷体" w:cs="Times New Roman"/>
            <w:position w:val="-28"/>
            <w:highlight w:val="green"/>
            <w:lang w:eastAsia="zh-CN"/>
          </w:rPr>
          <w:t xml:space="preserve">    </w:t>
        </w:r>
      </w:ins>
      <w:ins w:id="136" w:author="Administrator" w:date="2018-07-07T23:01:00Z">
        <w:r>
          <w:rPr>
            <w:rFonts w:hint="eastAsia" w:ascii="Times New Roman" w:hAnsi="Times New Roman" w:eastAsia="楷体" w:cs="Times New Roman"/>
            <w:position w:val="-28"/>
            <w:highlight w:val="green"/>
            <w:lang w:eastAsia="zh-CN"/>
          </w:rPr>
          <w:t xml:space="preserve">                </w:t>
        </w:r>
      </w:ins>
      <w:ins w:id="137" w:author="Administrator" w:date="2018-07-07T22:45:00Z">
        <w:r>
          <w:rPr>
            <w:rFonts w:hint="eastAsia" w:ascii="Times New Roman" w:hAnsi="Times New Roman" w:eastAsia="楷体" w:cs="Times New Roman"/>
            <w:position w:val="-28"/>
            <w:highlight w:val="green"/>
            <w:lang w:eastAsia="zh-CN"/>
          </w:rPr>
          <w:t xml:space="preserve">                             </w:t>
        </w:r>
      </w:ins>
      <w:r>
        <w:rPr>
          <w:rFonts w:hint="eastAsia" w:ascii="Times New Roman" w:hAnsi="Times New Roman" w:eastAsia="楷体" w:cs="Times New Roman"/>
          <w:highlight w:val="green"/>
          <w:rPrChange w:id="138" w:author="Administrator" w:date="2018-07-06T22:43:00Z">
            <w:rPr>
              <w:rFonts w:hint="eastAsia" w:ascii="Times New Roman" w:hAnsi="Times New Roman" w:eastAsia="楷体" w:cs="Times New Roman"/>
            </w:rPr>
          </w:rPrChange>
        </w:rPr>
        <w:t>（</w:t>
      </w:r>
      <w:r>
        <w:rPr>
          <w:rFonts w:ascii="Times New Roman" w:hAnsi="Times New Roman" w:eastAsia="楷体" w:cs="Times New Roman"/>
          <w:highlight w:val="green"/>
          <w:rPrChange w:id="139" w:author="Administrator" w:date="2018-07-06T22:43:00Z">
            <w:rPr>
              <w:rFonts w:ascii="Times New Roman" w:hAnsi="Times New Roman" w:eastAsia="楷体" w:cs="Times New Roman"/>
            </w:rPr>
          </w:rPrChange>
        </w:rPr>
        <w:t>1</w:t>
      </w:r>
      <w:r>
        <w:rPr>
          <w:rFonts w:hint="eastAsia" w:ascii="Times New Roman" w:hAnsi="Times New Roman" w:eastAsia="楷体" w:cs="Times New Roman"/>
          <w:highlight w:val="green"/>
          <w:rPrChange w:id="140" w:author="Administrator" w:date="2018-07-06T22:43:00Z">
            <w:rPr>
              <w:rFonts w:hint="eastAsia" w:ascii="Times New Roman" w:hAnsi="Times New Roman" w:eastAsia="楷体" w:cs="Times New Roman"/>
            </w:rPr>
          </w:rPrChange>
        </w:rPr>
        <w:t>）</w:t>
      </w:r>
    </w:p>
    <w:p>
      <w:pPr>
        <w:wordWrap w:val="0"/>
        <w:spacing w:line="480" w:lineRule="auto"/>
        <w:jc w:val="right"/>
        <w:rPr>
          <w:rFonts w:ascii="Times New Roman" w:hAnsi="Times New Roman" w:eastAsia="楷体" w:cs="Times New Roman"/>
          <w:highlight w:val="green"/>
          <w:rPrChange w:id="142" w:author="Administrator" w:date="2018-07-06T22:43:00Z">
            <w:rPr>
              <w:rFonts w:ascii="Times New Roman" w:hAnsi="Times New Roman" w:eastAsia="楷体" w:cs="Times New Roman"/>
            </w:rPr>
          </w:rPrChange>
        </w:rPr>
        <w:pPrChange w:id="141" w:author="Administrator" w:date="2018-07-07T22:45:00Z">
          <w:pPr>
            <w:spacing w:line="480" w:lineRule="auto"/>
            <w:jc w:val="right"/>
          </w:pPr>
        </w:pPrChange>
      </w:pPr>
      <w:r>
        <w:rPr>
          <w:rFonts w:ascii="Times New Roman" w:hAnsi="Times New Roman" w:eastAsia="楷体" w:cs="Times New Roman"/>
          <w:position w:val="-28"/>
          <w:highlight w:val="green"/>
        </w:rPr>
        <w:object>
          <v:shape id="_x0000_i1026" o:spt="75" type="#_x0000_t75" style="height:33.8pt;width:72pt;" o:ole="t" filled="f" o:preferrelative="t" stroked="f" coordsize="21600,21600">
            <v:path/>
            <v:fill on="f" focussize="0,0"/>
            <v:stroke on="f" joinstyle="miter"/>
            <v:imagedata r:id="rId10" o:title=""/>
            <o:lock v:ext="edit" aspectratio="t"/>
            <w10:wrap type="none"/>
            <w10:anchorlock/>
          </v:shape>
          <o:OLEObject Type="Embed" ProgID="Equation.3" ShapeID="_x0000_i1026" DrawAspect="Content" ObjectID="_1468075726" r:id="rId9">
            <o:LockedField>false</o:LockedField>
          </o:OLEObject>
        </w:object>
      </w:r>
      <w:ins w:id="143" w:author="Administrator" w:date="2018-07-07T22:45:00Z">
        <w:r>
          <w:rPr>
            <w:rFonts w:hint="eastAsia" w:ascii="Times New Roman" w:hAnsi="Times New Roman" w:eastAsia="楷体" w:cs="Times New Roman"/>
            <w:position w:val="-28"/>
            <w:highlight w:val="green"/>
            <w:lang w:eastAsia="zh-CN"/>
          </w:rPr>
          <w:t xml:space="preserve">             </w:t>
        </w:r>
      </w:ins>
      <w:ins w:id="144" w:author="Administrator" w:date="2018-07-07T23:01:00Z">
        <w:r>
          <w:rPr>
            <w:rFonts w:hint="eastAsia" w:ascii="Times New Roman" w:hAnsi="Times New Roman" w:eastAsia="楷体" w:cs="Times New Roman"/>
            <w:position w:val="-28"/>
            <w:highlight w:val="green"/>
            <w:lang w:eastAsia="zh-CN"/>
          </w:rPr>
          <w:t xml:space="preserve">                </w:t>
        </w:r>
      </w:ins>
      <w:ins w:id="145" w:author="Administrator" w:date="2018-07-07T22:45:00Z">
        <w:r>
          <w:rPr>
            <w:rFonts w:hint="eastAsia" w:ascii="Times New Roman" w:hAnsi="Times New Roman" w:eastAsia="楷体" w:cs="Times New Roman"/>
            <w:position w:val="-28"/>
            <w:highlight w:val="green"/>
            <w:lang w:eastAsia="zh-CN"/>
          </w:rPr>
          <w:t xml:space="preserve">                                </w:t>
        </w:r>
      </w:ins>
      <w:r>
        <w:rPr>
          <w:rFonts w:hint="eastAsia" w:ascii="Times New Roman" w:hAnsi="Times New Roman" w:eastAsia="楷体" w:cs="Times New Roman"/>
          <w:highlight w:val="green"/>
          <w:rPrChange w:id="146" w:author="Administrator" w:date="2018-07-06T22:43:00Z">
            <w:rPr>
              <w:rFonts w:hint="eastAsia" w:ascii="Times New Roman" w:hAnsi="Times New Roman" w:eastAsia="楷体" w:cs="Times New Roman"/>
            </w:rPr>
          </w:rPrChange>
        </w:rPr>
        <w:t>（</w:t>
      </w:r>
      <w:r>
        <w:rPr>
          <w:rFonts w:ascii="Times New Roman" w:hAnsi="Times New Roman" w:eastAsia="楷体" w:cs="Times New Roman"/>
          <w:highlight w:val="green"/>
          <w:rPrChange w:id="147" w:author="Administrator" w:date="2018-07-06T22:43:00Z">
            <w:rPr>
              <w:rFonts w:ascii="Times New Roman" w:hAnsi="Times New Roman" w:eastAsia="楷体" w:cs="Times New Roman"/>
            </w:rPr>
          </w:rPrChange>
        </w:rPr>
        <w:t>2</w:t>
      </w:r>
      <w:r>
        <w:rPr>
          <w:rFonts w:hint="eastAsia" w:ascii="Times New Roman" w:hAnsi="Times New Roman" w:eastAsia="楷体" w:cs="Times New Roman"/>
          <w:highlight w:val="green"/>
          <w:rPrChange w:id="148" w:author="Administrator" w:date="2018-07-06T22:43:00Z">
            <w:rPr>
              <w:rFonts w:hint="eastAsia" w:ascii="Times New Roman" w:hAnsi="Times New Roman" w:eastAsia="楷体" w:cs="Times New Roman"/>
            </w:rPr>
          </w:rPrChange>
        </w:rPr>
        <w:t>）</w:t>
      </w:r>
    </w:p>
    <w:p>
      <w:pPr>
        <w:wordWrap w:val="0"/>
        <w:spacing w:line="480" w:lineRule="auto"/>
        <w:jc w:val="right"/>
        <w:rPr>
          <w:rFonts w:ascii="Times New Roman" w:hAnsi="Times New Roman" w:eastAsia="楷体" w:cs="Times New Roman"/>
        </w:rPr>
        <w:pPrChange w:id="149" w:author="Administrator" w:date="2018-07-07T22:45:00Z">
          <w:pPr>
            <w:spacing w:line="480" w:lineRule="auto"/>
            <w:jc w:val="right"/>
          </w:pPr>
        </w:pPrChange>
      </w:pPr>
      <w:r>
        <w:rPr>
          <w:rFonts w:ascii="Times New Roman" w:hAnsi="Times New Roman" w:eastAsia="楷体" w:cs="Times New Roman"/>
          <w:position w:val="-28"/>
          <w:highlight w:val="green"/>
        </w:rPr>
        <w:object>
          <v:shape id="_x0000_i1027" o:spt="75" type="#_x0000_t75" style="height:33.8pt;width:72pt;" o:ole="t" filled="f" o:preferrelative="t" stroked="f" coordsize="21600,21600">
            <v:path/>
            <v:fill on="f" focussize="0,0"/>
            <v:stroke on="f" joinstyle="miter"/>
            <v:imagedata r:id="rId12" o:title=""/>
            <o:lock v:ext="edit" aspectratio="t"/>
            <w10:wrap type="none"/>
            <w10:anchorlock/>
          </v:shape>
          <o:OLEObject Type="Embed" ProgID="Equation.3" ShapeID="_x0000_i1027" DrawAspect="Content" ObjectID="_1468075727" r:id="rId11">
            <o:LockedField>false</o:LockedField>
          </o:OLEObject>
        </w:object>
      </w:r>
      <w:ins w:id="150" w:author="Administrator" w:date="2018-07-07T22:45:00Z">
        <w:r>
          <w:rPr>
            <w:rFonts w:hint="eastAsia" w:ascii="Times New Roman" w:hAnsi="Times New Roman" w:eastAsia="楷体" w:cs="Times New Roman"/>
            <w:position w:val="-28"/>
            <w:highlight w:val="green"/>
            <w:lang w:eastAsia="zh-CN"/>
          </w:rPr>
          <w:t xml:space="preserve">            </w:t>
        </w:r>
      </w:ins>
      <w:ins w:id="151" w:author="Administrator" w:date="2018-07-07T23:01:00Z">
        <w:r>
          <w:rPr>
            <w:rFonts w:hint="eastAsia" w:ascii="Times New Roman" w:hAnsi="Times New Roman" w:eastAsia="楷体" w:cs="Times New Roman"/>
            <w:position w:val="-28"/>
            <w:highlight w:val="green"/>
            <w:lang w:eastAsia="zh-CN"/>
          </w:rPr>
          <w:t xml:space="preserve">               </w:t>
        </w:r>
      </w:ins>
      <w:ins w:id="152" w:author="Administrator" w:date="2018-07-07T22:45:00Z">
        <w:r>
          <w:rPr>
            <w:rFonts w:hint="eastAsia" w:ascii="Times New Roman" w:hAnsi="Times New Roman" w:eastAsia="楷体" w:cs="Times New Roman"/>
            <w:position w:val="-28"/>
            <w:highlight w:val="green"/>
            <w:lang w:eastAsia="zh-CN"/>
          </w:rPr>
          <w:t xml:space="preserve">                                 </w:t>
        </w:r>
      </w:ins>
      <w:r>
        <w:rPr>
          <w:rFonts w:hint="eastAsia" w:ascii="Times New Roman" w:hAnsi="Times New Roman" w:eastAsia="楷体" w:cs="Times New Roman"/>
          <w:highlight w:val="green"/>
          <w:rPrChange w:id="153" w:author="Administrator" w:date="2018-07-06T22:43:00Z">
            <w:rPr>
              <w:rFonts w:hint="eastAsia" w:ascii="Times New Roman" w:hAnsi="Times New Roman" w:eastAsia="楷体" w:cs="Times New Roman"/>
            </w:rPr>
          </w:rPrChange>
        </w:rPr>
        <w:t>（</w:t>
      </w:r>
      <w:r>
        <w:rPr>
          <w:rFonts w:ascii="Times New Roman" w:hAnsi="Times New Roman" w:eastAsia="楷体" w:cs="Times New Roman"/>
          <w:highlight w:val="green"/>
          <w:rPrChange w:id="154" w:author="Administrator" w:date="2018-07-06T22:43:00Z">
            <w:rPr>
              <w:rFonts w:ascii="Times New Roman" w:hAnsi="Times New Roman" w:eastAsia="楷体" w:cs="Times New Roman"/>
            </w:rPr>
          </w:rPrChange>
        </w:rPr>
        <w:t>3</w:t>
      </w:r>
      <w:r>
        <w:rPr>
          <w:rFonts w:hint="eastAsia" w:ascii="Times New Roman" w:hAnsi="Times New Roman" w:eastAsia="楷体" w:cs="Times New Roman"/>
          <w:highlight w:val="green"/>
          <w:rPrChange w:id="155" w:author="Administrator" w:date="2018-07-06T22:43:00Z">
            <w:rPr>
              <w:rFonts w:hint="eastAsia" w:ascii="Times New Roman" w:hAnsi="Times New Roman" w:eastAsia="楷体" w:cs="Times New Roman"/>
            </w:rPr>
          </w:rPrChange>
        </w:rPr>
        <w:t>）</w:t>
      </w:r>
    </w:p>
    <w:p>
      <w:pPr>
        <w:spacing w:line="480" w:lineRule="auto"/>
        <w:rPr>
          <w:ins w:id="156" w:author="Administrator" w:date="2018-07-06T22:58:00Z"/>
          <w:rFonts w:ascii="Times New Roman" w:hAnsi="Times New Roman" w:eastAsia="楷体" w:cs="Times New Roman"/>
          <w:lang w:eastAsia="zh-CN"/>
        </w:rPr>
      </w:pPr>
      <w:del w:id="157" w:author="Administrator" w:date="2018-07-08T11:10:00Z">
        <w:r>
          <w:rPr>
            <w:rFonts w:ascii="Times New Roman" w:hAnsi="Times New Roman" w:eastAsia="楷体" w:cs="Times New Roman"/>
          </w:rPr>
          <w:delText>Where</w:delText>
        </w:r>
      </w:del>
      <w:ins w:id="158" w:author="Administrator" w:date="2018-07-08T11:10:00Z">
        <w:r>
          <w:rPr>
            <w:rFonts w:hint="eastAsia" w:ascii="Times New Roman" w:hAnsi="Times New Roman" w:eastAsia="楷体" w:cs="Times New Roman"/>
            <w:lang w:eastAsia="zh-CN"/>
          </w:rPr>
          <w:t>w</w:t>
        </w:r>
      </w:ins>
      <w:ins w:id="159" w:author="Administrator" w:date="2018-07-08T11:10:00Z">
        <w:r>
          <w:rPr>
            <w:rFonts w:ascii="Times New Roman" w:hAnsi="Times New Roman" w:eastAsia="楷体" w:cs="Times New Roman"/>
          </w:rPr>
          <w:t>here</w:t>
        </w:r>
      </w:ins>
      <w:ins w:id="160" w:author="Administrator" w:date="2018-07-08T11:10:00Z">
        <w:r>
          <w:rPr>
            <w:rFonts w:hint="eastAsia" w:ascii="Times New Roman" w:hAnsi="Times New Roman" w:eastAsia="楷体" w:cs="Times New Roman"/>
            <w:lang w:eastAsia="zh-CN"/>
          </w:rPr>
          <w:t xml:space="preserve"> </w:t>
        </w:r>
      </w:ins>
      <w:r>
        <w:rPr>
          <w:rFonts w:ascii="Times New Roman" w:hAnsi="Times New Roman" w:eastAsia="楷体" w:cs="Times New Roman"/>
          <w:i/>
          <w:iCs/>
        </w:rPr>
        <w:t xml:space="preserve">P </w:t>
      </w:r>
      <w:r>
        <w:rPr>
          <w:rFonts w:ascii="Times New Roman" w:hAnsi="Times New Roman" w:eastAsia="楷体" w:cs="Times New Roman"/>
        </w:rPr>
        <w:t xml:space="preserve">is the acoustic pressure fluctuation, </w:t>
      </w:r>
      <w:ins w:id="161" w:author="Administrator" w:date="2018-07-06T22:54:00Z"/>
      <w:ins w:id="162" w:author="Administrator" w:date="2018-07-06T22:54:00Z"/>
      <w:ins w:id="163" w:author="Administrator" w:date="2018-07-06T22:54:00Z"/>
      <w:ins w:id="164" w:author="Administrator" w:date="2018-07-06T22:54:00Z">
        <w:r>
          <w:rPr>
            <w:rFonts w:ascii="Times New Roman" w:hAnsi="Times New Roman" w:eastAsia="楷体" w:cs="Times New Roman"/>
            <w:position w:val="-10"/>
            <w:highlight w:val="green"/>
          </w:rPr>
          <w:object>
            <v:shape id="_x0000_i1028" o:spt="75" type="#_x0000_t75" style="height:13.75pt;width:11.9pt;" o:ole="t" filled="f" o:preferrelative="t" stroked="f" coordsize="21600,21600">
              <v:path/>
              <v:fill on="f" focussize="0,0"/>
              <v:stroke on="f" joinstyle="miter"/>
              <v:imagedata r:id="rId14" o:title=""/>
              <o:lock v:ext="edit" aspectratio="t"/>
              <w10:wrap type="none"/>
              <w10:anchorlock/>
            </v:shape>
            <o:OLEObject Type="Embed" ProgID="Equation.3" ShapeID="_x0000_i1028" DrawAspect="Content" ObjectID="_1468075728" r:id="rId13">
              <o:LockedField>false</o:LockedField>
            </o:OLEObject>
          </w:object>
        </w:r>
      </w:ins>
      <w:ins w:id="166" w:author="Administrator" w:date="2018-07-06T22:54:00Z"/>
      <w:ins w:id="167" w:author="Administrator" w:date="2018-07-06T22:54:00Z">
        <w:r>
          <w:rPr>
            <w:rFonts w:ascii="Times New Roman" w:hAnsi="Times New Roman" w:eastAsia="楷体" w:cs="Times New Roman"/>
            <w:highlight w:val="green"/>
            <w:lang w:eastAsia="zh-CN"/>
            <w:rPrChange w:id="168" w:author="Administrator" w:date="2018-07-06T22:56:00Z">
              <w:rPr>
                <w:rFonts w:ascii="Times New Roman" w:hAnsi="Times New Roman" w:eastAsia="楷体" w:cs="Times New Roman"/>
                <w:lang w:eastAsia="zh-CN"/>
              </w:rPr>
            </w:rPrChange>
          </w:rPr>
          <w:t>is</w:t>
        </w:r>
      </w:ins>
      <w:ins w:id="169" w:author="Administrator" w:date="2018-07-06T22:55:00Z">
        <w:r>
          <w:rPr>
            <w:rFonts w:ascii="Times New Roman" w:hAnsi="Times New Roman" w:eastAsia="楷体" w:cs="Times New Roman"/>
            <w:highlight w:val="green"/>
            <w:lang w:eastAsia="zh-CN"/>
            <w:rPrChange w:id="170" w:author="Administrator" w:date="2018-07-06T22:56:00Z">
              <w:rPr>
                <w:rFonts w:ascii="Times New Roman" w:hAnsi="Times New Roman" w:eastAsia="楷体" w:cs="Times New Roman"/>
                <w:lang w:eastAsia="zh-CN"/>
              </w:rPr>
            </w:rPrChange>
          </w:rPr>
          <w:t xml:space="preserve"> the</w:t>
        </w:r>
      </w:ins>
      <w:ins w:id="171" w:author="Administrator" w:date="2018-07-06T22:54:00Z">
        <w:r>
          <w:rPr>
            <w:rFonts w:ascii="Times New Roman" w:hAnsi="Times New Roman" w:eastAsia="楷体" w:cs="Times New Roman"/>
            <w:highlight w:val="green"/>
            <w:lang w:eastAsia="zh-CN"/>
            <w:rPrChange w:id="172" w:author="Administrator" w:date="2018-07-06T22:56:00Z">
              <w:rPr>
                <w:rFonts w:ascii="Times New Roman" w:hAnsi="Times New Roman" w:eastAsia="楷体" w:cs="Times New Roman"/>
                <w:lang w:eastAsia="zh-CN"/>
              </w:rPr>
            </w:rPrChange>
          </w:rPr>
          <w:t xml:space="preserve"> de</w:t>
        </w:r>
      </w:ins>
      <w:ins w:id="173" w:author="Administrator" w:date="2018-07-06T22:54:00Z">
        <w:r>
          <w:rPr>
            <w:rFonts w:ascii="Times New Roman" w:hAnsi="Times New Roman" w:eastAsia="楷体" w:cs="Times New Roman"/>
            <w:highlight w:val="green"/>
            <w:rPrChange w:id="174" w:author="Administrator" w:date="2018-07-06T22:56:00Z">
              <w:rPr>
                <w:rFonts w:ascii="Times New Roman" w:hAnsi="Times New Roman" w:eastAsia="楷体" w:cs="Times New Roman"/>
              </w:rPr>
            </w:rPrChange>
          </w:rPr>
          <w:t xml:space="preserve">nsity, </w:t>
        </w:r>
      </w:ins>
      <w:ins w:id="175" w:author="Administrator" w:date="2018-07-06T22:55:00Z"/>
      <w:ins w:id="176" w:author="Administrator" w:date="2018-07-06T22:55:00Z"/>
      <w:ins w:id="177" w:author="Administrator" w:date="2018-07-06T22:55:00Z"/>
      <w:ins w:id="178" w:author="Administrator" w:date="2018-07-06T22:55:00Z">
        <w:r>
          <w:rPr>
            <w:rFonts w:ascii="Times New Roman" w:hAnsi="Times New Roman" w:eastAsia="楷体" w:cs="Times New Roman"/>
            <w:position w:val="-10"/>
            <w:highlight w:val="green"/>
          </w:rPr>
          <w:object>
            <v:shape id="_x0000_i1029" o:spt="75" type="#_x0000_t75" style="height:18.15pt;width:41.3pt;" o:ole="t" filled="f" o:preferrelative="t" stroked="f" coordsize="21600,21600">
              <v:path/>
              <v:fill on="f" focussize="0,0"/>
              <v:stroke on="f" joinstyle="miter"/>
              <v:imagedata r:id="rId16" o:title=""/>
              <o:lock v:ext="edit" aspectratio="t"/>
              <w10:wrap type="none"/>
              <w10:anchorlock/>
            </v:shape>
            <o:OLEObject Type="Embed" ProgID="Equation.3" ShapeID="_x0000_i1029" DrawAspect="Content" ObjectID="_1468075729" r:id="rId15">
              <o:LockedField>false</o:LockedField>
            </o:OLEObject>
          </w:object>
        </w:r>
      </w:ins>
      <w:ins w:id="180" w:author="Administrator" w:date="2018-07-06T22:55:00Z"/>
      <w:ins w:id="181" w:author="Administrator" w:date="2018-07-06T22:54:00Z">
        <w:r>
          <w:rPr>
            <w:rFonts w:ascii="Times New Roman" w:hAnsi="Times New Roman" w:eastAsia="楷体" w:cs="Times New Roman"/>
            <w:highlight w:val="green"/>
            <w:rPrChange w:id="182" w:author="Administrator" w:date="2018-07-06T22:56:00Z">
              <w:rPr>
                <w:rFonts w:ascii="Times New Roman" w:hAnsi="Times New Roman" w:eastAsia="楷体" w:cs="Times New Roman"/>
              </w:rPr>
            </w:rPrChange>
          </w:rPr>
          <w:t xml:space="preserve"> is </w:t>
        </w:r>
      </w:ins>
      <w:ins w:id="183" w:author="Administrator" w:date="2018-07-06T22:55:00Z">
        <w:r>
          <w:rPr>
            <w:rFonts w:ascii="Times New Roman" w:hAnsi="Times New Roman" w:eastAsia="楷体" w:cs="Times New Roman"/>
            <w:highlight w:val="green"/>
            <w:rPrChange w:id="184" w:author="Administrator" w:date="2018-07-06T22:56:00Z">
              <w:rPr>
                <w:rFonts w:ascii="Times New Roman" w:hAnsi="Times New Roman" w:eastAsia="楷体" w:cs="Times New Roman"/>
              </w:rPr>
            </w:rPrChange>
          </w:rPr>
          <w:t>the bulk mod</w:t>
        </w:r>
      </w:ins>
      <w:ins w:id="185" w:author="Administrator" w:date="2018-07-06T22:55:00Z">
        <w:r>
          <w:rPr>
            <w:rFonts w:ascii="Times New Roman" w:hAnsi="Times New Roman" w:eastAsia="楷体" w:cs="Times New Roman"/>
            <w:sz w:val="24"/>
            <w:szCs w:val="24"/>
            <w:highlight w:val="green"/>
            <w:lang w:eastAsia="en-US"/>
            <w:rPrChange w:id="186" w:author="Administrator" w:date="2018-07-06T23:07:00Z">
              <w:rPr>
                <w:rFonts w:ascii="AdvOT483a8203" w:hAnsi="AdvOT483a8203" w:cs="AdvOT483a8203"/>
                <w:sz w:val="20"/>
                <w:szCs w:val="20"/>
                <w:lang w:eastAsia="zh-CN"/>
              </w:rPr>
            </w:rPrChange>
          </w:rPr>
          <w:t>ulus</w:t>
        </w:r>
      </w:ins>
      <w:ins w:id="187" w:author="Administrator" w:date="2018-07-06T23:06:00Z">
        <w:r>
          <w:rPr>
            <w:rFonts w:ascii="Times New Roman" w:hAnsi="Times New Roman" w:eastAsia="楷体" w:cs="Times New Roman"/>
            <w:highlight w:val="green"/>
            <w:lang w:eastAsia="zh-CN"/>
            <w:rPrChange w:id="188" w:author="Administrator" w:date="2018-07-06T23:07:00Z">
              <w:rPr>
                <w:rFonts w:ascii="Times New Roman" w:hAnsi="Times New Roman" w:eastAsia="楷体" w:cs="Times New Roman"/>
                <w:lang w:eastAsia="zh-CN"/>
              </w:rPr>
            </w:rPrChange>
          </w:rPr>
          <w:t xml:space="preserve"> where</w:t>
        </w:r>
      </w:ins>
      <w:ins w:id="189" w:author="Administrator" w:date="2018-07-07T23:01:00Z">
        <w:r>
          <w:rPr>
            <w:rFonts w:hint="eastAsia" w:ascii="Times New Roman" w:hAnsi="Times New Roman" w:eastAsia="楷体" w:cs="Times New Roman"/>
            <w:lang w:eastAsia="zh-CN"/>
          </w:rPr>
          <w:t xml:space="preserve"> </w:t>
        </w:r>
      </w:ins>
      <w:r>
        <w:rPr>
          <w:rFonts w:ascii="Times New Roman" w:hAnsi="Times New Roman" w:eastAsia="楷体" w:cs="Times New Roman"/>
          <w:i/>
          <w:iCs/>
        </w:rPr>
        <w:t xml:space="preserve">v </w:t>
      </w:r>
      <w:r>
        <w:rPr>
          <w:rFonts w:ascii="Times New Roman" w:hAnsi="Times New Roman" w:eastAsia="楷体" w:cs="Times New Roman"/>
        </w:rPr>
        <w:t>is the wave</w:t>
      </w:r>
      <w:r>
        <w:rPr>
          <w:rFonts w:hint="eastAsia" w:ascii="Times New Roman" w:hAnsi="Times New Roman" w:eastAsia="楷体" w:cs="Times New Roman"/>
          <w:lang w:eastAsia="zh-CN"/>
        </w:rPr>
        <w:t>-</w:t>
      </w:r>
      <w:r>
        <w:rPr>
          <w:rFonts w:ascii="Times New Roman" w:hAnsi="Times New Roman" w:eastAsia="楷体" w:cs="Times New Roman"/>
        </w:rPr>
        <w:t>propagation speed,</w:t>
      </w:r>
      <w:ins w:id="190" w:author="Administrator" w:date="2018-07-07T23:01:00Z">
        <w:r>
          <w:rPr>
            <w:rFonts w:hint="eastAsia" w:ascii="Times New Roman" w:hAnsi="Times New Roman" w:eastAsia="楷体" w:cs="Times New Roman"/>
            <w:lang w:eastAsia="zh-CN"/>
          </w:rPr>
          <w:t xml:space="preserve"> </w:t>
        </w:r>
      </w:ins>
      <w:r>
        <w:rPr>
          <w:rFonts w:ascii="Times New Roman" w:hAnsi="Times New Roman" w:eastAsia="楷体" w:cs="Times New Roman"/>
          <w:i/>
        </w:rPr>
        <w:t>v</w:t>
      </w:r>
      <w:r>
        <w:rPr>
          <w:rFonts w:ascii="Times New Roman" w:hAnsi="Times New Roman" w:eastAsia="楷体" w:cs="Times New Roman"/>
          <w:i/>
          <w:vertAlign w:val="subscript"/>
        </w:rPr>
        <w:t>x</w:t>
      </w:r>
      <w:ins w:id="191" w:author="Administrator" w:date="2018-07-08T11:10:00Z">
        <w:r>
          <w:rPr>
            <w:rFonts w:hint="eastAsia" w:ascii="Times New Roman" w:hAnsi="Times New Roman" w:eastAsia="楷体" w:cs="Times New Roman"/>
            <w:i/>
            <w:vertAlign w:val="subscript"/>
            <w:lang w:eastAsia="zh-CN"/>
          </w:rPr>
          <w:t xml:space="preserve"> </w:t>
        </w:r>
      </w:ins>
      <w:r>
        <w:rPr>
          <w:rFonts w:ascii="Times New Roman" w:hAnsi="Times New Roman" w:eastAsia="楷体" w:cs="Times New Roman"/>
        </w:rPr>
        <w:t>and</w:t>
      </w:r>
      <w:ins w:id="192" w:author="Administrator" w:date="2018-07-07T23:01:00Z">
        <w:r>
          <w:rPr>
            <w:rFonts w:hint="eastAsia" w:ascii="Times New Roman" w:hAnsi="Times New Roman" w:eastAsia="楷体" w:cs="Times New Roman"/>
            <w:lang w:eastAsia="zh-CN"/>
          </w:rPr>
          <w:t xml:space="preserve"> </w:t>
        </w:r>
      </w:ins>
      <w:r>
        <w:rPr>
          <w:rFonts w:ascii="Times New Roman" w:hAnsi="Times New Roman" w:eastAsia="楷体" w:cs="Times New Roman"/>
          <w:i/>
        </w:rPr>
        <w:t>v</w:t>
      </w:r>
      <w:r>
        <w:rPr>
          <w:rFonts w:ascii="Times New Roman" w:hAnsi="Times New Roman" w:eastAsia="楷体" w:cs="Times New Roman"/>
          <w:i/>
          <w:vertAlign w:val="subscript"/>
        </w:rPr>
        <w:t>z</w:t>
      </w:r>
      <w:ins w:id="193" w:author="Administrator" w:date="2018-07-07T23:01:00Z">
        <w:r>
          <w:rPr>
            <w:rFonts w:hint="eastAsia" w:ascii="Times New Roman" w:hAnsi="Times New Roman" w:eastAsia="楷体" w:cs="Times New Roman"/>
            <w:i/>
            <w:vertAlign w:val="subscript"/>
            <w:lang w:eastAsia="zh-CN"/>
          </w:rPr>
          <w:t xml:space="preserve"> </w:t>
        </w:r>
      </w:ins>
      <w:r>
        <w:rPr>
          <w:rFonts w:ascii="Times New Roman" w:hAnsi="Times New Roman" w:eastAsia="楷体" w:cs="Times New Roman"/>
        </w:rPr>
        <w:t xml:space="preserve">are </w:t>
      </w:r>
      <w:del w:id="194" w:author="Administrator" w:date="2018-07-06T22:48:00Z">
        <w:r>
          <w:rPr>
            <w:rFonts w:ascii="Times New Roman" w:hAnsi="Times New Roman" w:eastAsia="楷体" w:cs="Times New Roman"/>
            <w:highlight w:val="green"/>
            <w:rPrChange w:id="195" w:author="Administrator" w:date="2018-07-06T22:49:00Z">
              <w:rPr>
                <w:rFonts w:ascii="Times New Roman" w:hAnsi="Times New Roman" w:eastAsia="楷体" w:cs="Times New Roman"/>
              </w:rPr>
            </w:rPrChange>
          </w:rPr>
          <w:delText xml:space="preserve">the </w:delText>
        </w:r>
      </w:del>
      <w:ins w:id="196" w:author="Administrator" w:date="2018-07-06T22:48:00Z">
        <w:r>
          <w:rPr>
            <w:rFonts w:ascii="Times New Roman" w:hAnsi="Times New Roman" w:eastAsia="楷体" w:cs="Times New Roman"/>
            <w:highlight w:val="green"/>
            <w:lang w:eastAsia="zh-CN"/>
            <w:rPrChange w:id="197" w:author="Administrator" w:date="2018-07-06T22:49:00Z">
              <w:rPr>
                <w:rFonts w:ascii="Times New Roman" w:hAnsi="Times New Roman" w:eastAsia="楷体" w:cs="Times New Roman"/>
                <w:lang w:eastAsia="zh-CN"/>
              </w:rPr>
            </w:rPrChange>
          </w:rPr>
          <w:t>scaled (wi</w:t>
        </w:r>
      </w:ins>
      <w:ins w:id="198" w:author="Administrator" w:date="2018-07-06T22:48:00Z">
        <w:r>
          <w:rPr>
            <w:rFonts w:ascii="Times New Roman" w:hAnsi="Times New Roman" w:eastAsia="楷体" w:cs="Times New Roman"/>
            <w:highlight w:val="green"/>
            <w:lang w:eastAsia="zh-CN"/>
            <w:rPrChange w:id="199" w:author="Administrator" w:date="2018-07-06T22:59:00Z">
              <w:rPr>
                <w:rFonts w:ascii="Times New Roman" w:hAnsi="Times New Roman" w:eastAsia="楷体" w:cs="Times New Roman"/>
                <w:lang w:eastAsia="zh-CN"/>
              </w:rPr>
            </w:rPrChange>
          </w:rPr>
          <w:t>th constant</w:t>
        </w:r>
      </w:ins>
      <w:ins w:id="200" w:author="Administrator" w:date="2018-07-06T22:50:00Z"/>
      <w:ins w:id="201" w:author="Administrator" w:date="2018-07-06T22:50:00Z"/>
      <w:ins w:id="202" w:author="Administrator" w:date="2018-07-06T22:50:00Z"/>
      <w:ins w:id="203" w:author="Administrator" w:date="2018-07-06T22:50:00Z">
        <w:r>
          <w:rPr>
            <w:rFonts w:ascii="Times New Roman" w:hAnsi="Times New Roman" w:eastAsia="楷体" w:cs="Times New Roman"/>
            <w:position w:val="-10"/>
            <w:highlight w:val="green"/>
          </w:rPr>
          <w:object>
            <v:shape id="_x0000_i1030" o:spt="75" type="#_x0000_t75" style="height:13.75pt;width:11.9pt;" o:ole="t" filled="f" o:preferrelative="t" stroked="f" coordsize="21600,21600">
              <v:path/>
              <v:fill on="f" focussize="0,0"/>
              <v:stroke on="f" joinstyle="miter"/>
              <v:imagedata r:id="rId18" o:title=""/>
              <o:lock v:ext="edit" aspectratio="t"/>
              <w10:wrap type="none"/>
              <w10:anchorlock/>
            </v:shape>
            <o:OLEObject Type="Embed" ProgID="Equation.3" ShapeID="_x0000_i1030" DrawAspect="Content" ObjectID="_1468075730" r:id="rId17">
              <o:LockedField>false</o:LockedField>
            </o:OLEObject>
          </w:object>
        </w:r>
      </w:ins>
      <w:ins w:id="205" w:author="Administrator" w:date="2018-07-06T22:50:00Z"/>
      <w:ins w:id="206" w:author="Administrator" w:date="2018-07-06T22:48:00Z">
        <w:r>
          <w:rPr>
            <w:rFonts w:ascii="Times New Roman" w:hAnsi="Times New Roman" w:eastAsia="楷体" w:cs="Times New Roman"/>
            <w:highlight w:val="green"/>
            <w:lang w:eastAsia="zh-CN"/>
            <w:rPrChange w:id="207" w:author="Administrator" w:date="2018-07-06T22:59:00Z">
              <w:rPr>
                <w:rFonts w:ascii="Times New Roman" w:hAnsi="Times New Roman" w:eastAsia="楷体" w:cs="Times New Roman"/>
                <w:lang w:eastAsia="zh-CN"/>
              </w:rPr>
            </w:rPrChange>
          </w:rPr>
          <w:t>)</w:t>
        </w:r>
      </w:ins>
      <w:ins w:id="208" w:author="Administrator" w:date="2018-07-07T23:03:00Z">
        <w:r>
          <w:rPr>
            <w:rFonts w:hint="eastAsia" w:ascii="Times New Roman" w:hAnsi="Times New Roman" w:eastAsia="楷体" w:cs="Times New Roman"/>
            <w:highlight w:val="green"/>
            <w:lang w:eastAsia="zh-CN"/>
          </w:rPr>
          <w:t xml:space="preserve"> </w:t>
        </w:r>
      </w:ins>
      <w:r>
        <w:rPr>
          <w:rFonts w:ascii="Times New Roman" w:hAnsi="Times New Roman" w:eastAsia="楷体" w:cs="Times New Roman"/>
          <w:highlight w:val="green"/>
          <w:rPrChange w:id="209" w:author="Administrator" w:date="2018-07-06T22:59:00Z">
            <w:rPr>
              <w:rFonts w:ascii="Times New Roman" w:hAnsi="Times New Roman" w:eastAsia="楷体" w:cs="Times New Roman"/>
            </w:rPr>
          </w:rPrChange>
        </w:rPr>
        <w:t>particle</w:t>
      </w:r>
      <w:ins w:id="210" w:author="Administrator" w:date="2018-07-06T22:49:00Z">
        <w:r>
          <w:rPr>
            <w:rFonts w:ascii="Times New Roman" w:hAnsi="Times New Roman" w:eastAsia="楷体" w:cs="Times New Roman"/>
            <w:highlight w:val="green"/>
            <w:lang w:eastAsia="zh-CN"/>
            <w:rPrChange w:id="211" w:author="Administrator" w:date="2018-07-06T22:59:00Z">
              <w:rPr>
                <w:rFonts w:ascii="Times New Roman" w:hAnsi="Times New Roman" w:eastAsia="楷体" w:cs="Times New Roman"/>
                <w:lang w:eastAsia="zh-CN"/>
              </w:rPr>
            </w:rPrChange>
          </w:rPr>
          <w:t>-</w:t>
        </w:r>
      </w:ins>
      <w:r>
        <w:rPr>
          <w:rFonts w:ascii="Times New Roman" w:hAnsi="Times New Roman" w:eastAsia="楷体" w:cs="Times New Roman"/>
          <w:highlight w:val="green"/>
          <w:rPrChange w:id="212" w:author="Administrator" w:date="2018-07-06T22:59:00Z">
            <w:rPr>
              <w:rFonts w:ascii="Times New Roman" w:hAnsi="Times New Roman" w:eastAsia="楷体" w:cs="Times New Roman"/>
            </w:rPr>
          </w:rPrChange>
        </w:rPr>
        <w:t>velocit</w:t>
      </w:r>
      <w:del w:id="213" w:author="Administrator" w:date="2018-07-06T22:49:00Z">
        <w:r>
          <w:rPr>
            <w:rFonts w:ascii="Times New Roman" w:hAnsi="Times New Roman" w:eastAsia="楷体" w:cs="Times New Roman"/>
            <w:highlight w:val="green"/>
            <w:rPrChange w:id="214" w:author="Administrator" w:date="2018-07-06T22:59:00Z">
              <w:rPr>
                <w:rFonts w:ascii="Times New Roman" w:hAnsi="Times New Roman" w:eastAsia="楷体" w:cs="Times New Roman"/>
              </w:rPr>
            </w:rPrChange>
          </w:rPr>
          <w:delText>ies</w:delText>
        </w:r>
      </w:del>
      <w:ins w:id="215" w:author="Administrator" w:date="2018-07-06T22:49:00Z">
        <w:r>
          <w:rPr>
            <w:rFonts w:ascii="Times New Roman" w:hAnsi="Times New Roman" w:eastAsia="楷体" w:cs="Times New Roman"/>
            <w:highlight w:val="green"/>
            <w:lang w:eastAsia="zh-CN"/>
            <w:rPrChange w:id="216" w:author="Administrator" w:date="2018-07-06T22:59:00Z">
              <w:rPr>
                <w:rFonts w:ascii="Times New Roman" w:hAnsi="Times New Roman" w:eastAsia="楷体" w:cs="Times New Roman"/>
                <w:lang w:eastAsia="zh-CN"/>
              </w:rPr>
            </w:rPrChange>
          </w:rPr>
          <w:t>y</w:t>
        </w:r>
      </w:ins>
      <w:r>
        <w:rPr>
          <w:rFonts w:ascii="Times New Roman" w:hAnsi="Times New Roman" w:eastAsia="楷体" w:cs="Times New Roman"/>
          <w:highlight w:val="green"/>
          <w:lang w:eastAsia="zh-CN"/>
          <w:rPrChange w:id="217" w:author="Administrator" w:date="2018-07-06T22:59:00Z">
            <w:rPr>
              <w:rFonts w:ascii="Times New Roman" w:hAnsi="Times New Roman" w:eastAsia="楷体" w:cs="Times New Roman"/>
              <w:lang w:eastAsia="zh-CN"/>
            </w:rPr>
          </w:rPrChange>
        </w:rPr>
        <w:t xml:space="preserve"> components</w:t>
      </w:r>
      <w:r>
        <w:rPr>
          <w:rFonts w:ascii="Times New Roman" w:hAnsi="Times New Roman" w:eastAsia="楷体" w:cs="Times New Roman"/>
          <w:highlight w:val="green"/>
          <w:rPrChange w:id="218" w:author="Administrator" w:date="2018-07-06T22:59:00Z">
            <w:rPr>
              <w:rFonts w:ascii="Times New Roman" w:hAnsi="Times New Roman" w:eastAsia="楷体" w:cs="Times New Roman"/>
            </w:rPr>
          </w:rPrChange>
        </w:rPr>
        <w:t>.</w:t>
      </w:r>
      <w:ins w:id="219" w:author="Administrator" w:date="2018-07-07T23:03:00Z">
        <w:r>
          <w:rPr>
            <w:rFonts w:hint="eastAsia" w:ascii="Times New Roman" w:hAnsi="Times New Roman" w:eastAsia="楷体" w:cs="Times New Roman"/>
            <w:highlight w:val="green"/>
            <w:lang w:eastAsia="zh-CN"/>
          </w:rPr>
          <w:t xml:space="preserve"> </w:t>
        </w:r>
      </w:ins>
      <w:ins w:id="220" w:author="Administrator" w:date="2018-07-06T22:58:00Z">
        <w:r>
          <w:rPr>
            <w:rFonts w:ascii="Times New Roman" w:hAnsi="Times New Roman" w:eastAsia="楷体" w:cs="Times New Roman"/>
            <w:highlight w:val="green"/>
            <w:lang w:eastAsia="zh-CN"/>
            <w:rPrChange w:id="221" w:author="Administrator" w:date="2018-07-06T22:59:00Z">
              <w:rPr>
                <w:rFonts w:ascii="Times New Roman" w:hAnsi="Times New Roman" w:eastAsia="楷体" w:cs="Times New Roman"/>
                <w:lang w:eastAsia="zh-CN"/>
              </w:rPr>
            </w:rPrChange>
          </w:rPr>
          <w:t>A constant density is assumed for</w:t>
        </w:r>
      </w:ins>
      <w:ins w:id="222" w:author="Administrator" w:date="2018-07-06T22:59:00Z">
        <w:r>
          <w:rPr>
            <w:rFonts w:ascii="Times New Roman" w:hAnsi="Times New Roman" w:eastAsia="楷体" w:cs="Times New Roman"/>
            <w:highlight w:val="green"/>
            <w:lang w:eastAsia="zh-CN"/>
            <w:rPrChange w:id="223" w:author="Administrator" w:date="2018-07-06T22:59:00Z">
              <w:rPr>
                <w:rFonts w:ascii="Times New Roman" w:hAnsi="Times New Roman" w:eastAsia="楷体" w:cs="Times New Roman"/>
                <w:lang w:eastAsia="zh-CN"/>
              </w:rPr>
            </w:rPrChange>
          </w:rPr>
          <w:t xml:space="preserve"> the equations in this paper.</w:t>
        </w:r>
      </w:ins>
    </w:p>
    <w:p>
      <w:pPr>
        <w:spacing w:line="480" w:lineRule="auto"/>
        <w:rPr>
          <w:del w:id="224" w:author="Administrator" w:date="2018-07-06T22:58:00Z"/>
          <w:rFonts w:ascii="Times New Roman" w:hAnsi="Times New Roman" w:eastAsia="楷体" w:cs="Times New Roman"/>
        </w:rPr>
      </w:pPr>
    </w:p>
    <w:p>
      <w:pPr>
        <w:spacing w:line="480" w:lineRule="auto"/>
        <w:rPr>
          <w:rFonts w:ascii="Times New Roman" w:hAnsi="Times New Roman" w:eastAsia="楷体" w:cs="Times New Roman"/>
        </w:rPr>
      </w:pPr>
      <w:r>
        <w:rPr>
          <w:rFonts w:ascii="Times New Roman" w:hAnsi="Times New Roman" w:eastAsia="楷体" w:cs="Times New Roman"/>
        </w:rPr>
        <w:t xml:space="preserve">   The commonly used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is as </w:t>
      </w:r>
      <w:del w:id="225" w:author="Administrator" w:date="2018-07-06T22:54:00Z">
        <w:r>
          <w:rPr>
            <w:rFonts w:ascii="Times New Roman" w:hAnsi="Times New Roman" w:eastAsia="楷体" w:cs="Times New Roman"/>
          </w:rPr>
          <w:delText>follows</w:delText>
        </w:r>
      </w:del>
      <w:del w:id="226" w:author="Administrator" w:date="2018-07-06T22:54:00Z">
        <w:r>
          <w:rPr>
            <w:rFonts w:hint="eastAsia" w:ascii="Times New Roman" w:hAnsi="Times New Roman" w:eastAsia="楷体" w:cs="Times New Roman"/>
            <w:lang w:eastAsia="zh-CN"/>
          </w:rPr>
          <w:delText>(</w:delText>
        </w:r>
      </w:del>
      <w:ins w:id="227" w:author="Administrator" w:date="2018-07-06T22:54:00Z">
        <w:r>
          <w:rPr>
            <w:rFonts w:ascii="Times New Roman" w:hAnsi="Times New Roman" w:eastAsia="楷体" w:cs="Times New Roman"/>
          </w:rPr>
          <w:t>follows</w:t>
        </w:r>
      </w:ins>
      <w:ins w:id="228" w:author="Administrator" w:date="2018-07-06T22:54:00Z">
        <w:r>
          <w:rPr>
            <w:rFonts w:ascii="Times New Roman" w:hAnsi="Times New Roman" w:eastAsia="楷体" w:cs="Times New Roman"/>
            <w:lang w:eastAsia="zh-CN"/>
          </w:rPr>
          <w:t xml:space="preserve"> (</w:t>
        </w:r>
      </w:ins>
      <w:r>
        <w:rPr>
          <w:rFonts w:hint="eastAsia" w:ascii="Times New Roman" w:hAnsi="Times New Roman" w:eastAsia="楷体" w:cs="Times New Roman"/>
          <w:i/>
          <w:lang w:eastAsia="zh-CN"/>
        </w:rPr>
        <w:t>M</w:t>
      </w:r>
      <w:r>
        <w:rPr>
          <w:rFonts w:hint="eastAsia" w:ascii="Times New Roman" w:hAnsi="Times New Roman" w:eastAsia="楷体" w:cs="Times New Roman"/>
          <w:lang w:eastAsia="zh-CN"/>
        </w:rPr>
        <w:t xml:space="preserve"> is assumed to be 7):</w:t>
      </w:r>
    </w:p>
    <w:p>
      <w:pPr>
        <w:spacing w:line="480" w:lineRule="auto"/>
        <w:ind w:firstLine="480"/>
        <w:jc w:val="right"/>
        <w:rPr>
          <w:rFonts w:ascii="Times New Roman" w:hAnsi="Times New Roman" w:eastAsia="楷体" w:cs="Times New Roman"/>
          <w:b/>
          <w:bCs/>
        </w:rPr>
      </w:pPr>
      <w:r>
        <w:rPr>
          <w:rFonts w:ascii="Times New Roman" w:hAnsi="Times New Roman" w:eastAsia="楷体" w:cs="Times New Roman"/>
          <w:position w:val="-30"/>
        </w:rPr>
        <w:object>
          <v:shape id="_x0000_i1031" o:spt="75" type="#_x0000_t75" style="height:34.45pt;width:353.1pt;" o:ole="t" filled="f" o:preferrelative="t" stroked="f" coordsize="21600,21600">
            <v:path/>
            <v:fill on="f" focussize="0,0"/>
            <v:stroke on="f" joinstyle="miter"/>
            <v:imagedata r:id="rId20" o:title=""/>
            <o:lock v:ext="edit" aspectratio="t"/>
            <w10:wrap type="none"/>
            <w10:anchorlock/>
          </v:shape>
          <o:OLEObject Type="Embed" ProgID="Equation.3" ShapeID="_x0000_i1031" DrawAspect="Content" ObjectID="_1468075731" r:id="rId19">
            <o:LockedField>false</o:LockedField>
          </o:OLEObject>
        </w:object>
      </w:r>
      <w:r>
        <w:rPr>
          <w:rFonts w:ascii="Times New Roman" w:hAnsi="Times New Roman" w:eastAsia="楷体" w:cs="Times New Roman"/>
        </w:rPr>
        <w:t>（4）</w:t>
      </w:r>
    </w:p>
    <w:p>
      <w:pPr>
        <w:wordWrap w:val="0"/>
        <w:spacing w:line="480" w:lineRule="auto"/>
        <w:jc w:val="right"/>
        <w:rPr>
          <w:rFonts w:ascii="Times New Roman" w:hAnsi="Times New Roman" w:eastAsia="楷体" w:cs="Times New Roman"/>
        </w:rPr>
        <w:pPrChange w:id="229" w:author="Administrator" w:date="2018-07-07T22:45:00Z">
          <w:pPr>
            <w:spacing w:line="480" w:lineRule="auto"/>
            <w:jc w:val="right"/>
          </w:pPr>
        </w:pPrChange>
      </w:pPr>
      <w:r>
        <w:rPr>
          <w:rFonts w:ascii="Times New Roman" w:hAnsi="Times New Roman" w:eastAsia="楷体" w:cs="Times New Roman"/>
          <w:position w:val="-28"/>
        </w:rPr>
        <w:object>
          <v:shape id="_x0000_i1032" o:spt="75" type="#_x0000_t75" style="height:33.8pt;width:223.5pt;" o:ole="t" filled="f" o:preferrelative="t" stroked="f" coordsize="21600,21600">
            <v:path/>
            <v:fill on="f" focussize="0,0"/>
            <v:stroke on="f" joinstyle="miter"/>
            <v:imagedata r:id="rId22" o:title=""/>
            <o:lock v:ext="edit" aspectratio="t"/>
            <w10:wrap type="none"/>
            <w10:anchorlock/>
          </v:shape>
          <o:OLEObject Type="Embed" ProgID="Equation.3" ShapeID="_x0000_i1032" DrawAspect="Content" ObjectID="_1468075732" r:id="rId21">
            <o:LockedField>false</o:LockedField>
          </o:OLEObject>
        </w:object>
      </w:r>
      <w:ins w:id="230" w:author="Administrator" w:date="2018-07-07T22:45:00Z">
        <w:r>
          <w:rPr>
            <w:rFonts w:hint="eastAsia" w:ascii="Times New Roman" w:hAnsi="Times New Roman" w:eastAsia="楷体" w:cs="Times New Roman"/>
            <w:position w:val="-28"/>
            <w:lang w:eastAsia="zh-CN"/>
          </w:rPr>
          <w:t xml:space="preserve">               </w:t>
        </w:r>
      </w:ins>
      <w:r>
        <w:rPr>
          <w:rFonts w:ascii="Times New Roman" w:hAnsi="Times New Roman" w:eastAsia="楷体" w:cs="Times New Roman"/>
        </w:rPr>
        <w:t>（5）</w:t>
      </w:r>
    </w:p>
    <w:p>
      <w:pPr>
        <w:wordWrap w:val="0"/>
        <w:spacing w:line="480" w:lineRule="auto"/>
        <w:jc w:val="right"/>
        <w:rPr>
          <w:rFonts w:ascii="Times New Roman" w:hAnsi="Times New Roman" w:eastAsia="楷体" w:cs="Times New Roman"/>
        </w:rPr>
        <w:pPrChange w:id="231" w:author="Administrator" w:date="2018-07-07T22:45:00Z">
          <w:pPr>
            <w:spacing w:line="480" w:lineRule="auto"/>
            <w:jc w:val="right"/>
          </w:pPr>
        </w:pPrChange>
      </w:pPr>
      <w:ins w:id="232" w:author="Administrator" w:date="2018-07-06T23:19:00Z"/>
      <w:ins w:id="233" w:author="Administrator" w:date="2018-07-06T23:19:00Z"/>
      <w:ins w:id="234" w:author="Administrator" w:date="2018-07-06T23:19:00Z"/>
      <w:ins w:id="235" w:author="Administrator" w:date="2018-07-06T23:19:00Z">
        <w:r>
          <w:rPr>
            <w:rFonts w:ascii="Times New Roman" w:hAnsi="Times New Roman" w:eastAsia="楷体" w:cs="Times New Roman"/>
            <w:position w:val="-28"/>
          </w:rPr>
          <w:object>
            <v:shape id="_x0000_i1033" o:spt="75" type="#_x0000_t75" style="height:33.8pt;width:223.5pt;" o:ole="t" filled="f" o:preferrelative="t" stroked="f" coordsize="21600,21600">
              <v:path/>
              <v:fill on="f" focussize="0,0"/>
              <v:stroke on="f" joinstyle="miter"/>
              <v:imagedata r:id="rId24" o:title=""/>
              <o:lock v:ext="edit" aspectratio="t"/>
              <w10:wrap type="none"/>
              <w10:anchorlock/>
            </v:shape>
            <o:OLEObject Type="Embed" ProgID="Equation.3" ShapeID="_x0000_i1033" DrawAspect="Content" ObjectID="_1468075733" r:id="rId23">
              <o:LockedField>false</o:LockedField>
            </o:OLEObject>
          </w:object>
        </w:r>
      </w:ins>
      <w:ins w:id="237" w:author="Administrator" w:date="2018-07-06T23:19:00Z"/>
      <w:ins w:id="238" w:author="Administrator" w:date="2018-07-07T22:45:00Z">
        <w:r>
          <w:rPr>
            <w:rFonts w:hint="eastAsia" w:ascii="Times New Roman" w:hAnsi="Times New Roman" w:eastAsia="楷体" w:cs="Times New Roman"/>
            <w:position w:val="-28"/>
            <w:lang w:eastAsia="zh-CN"/>
          </w:rPr>
          <w:t xml:space="preserve">               </w:t>
        </w:r>
      </w:ins>
      <w:del w:id="239" w:author="Administrator" w:date="2018-07-06T23:19:00Z"/>
      <w:del w:id="240" w:author="Administrator" w:date="2018-07-06T23:19:00Z"/>
      <w:del w:id="241" w:author="Administrator" w:date="2018-07-06T23:19:00Z"/>
      <w:del w:id="242" w:author="Administrator" w:date="2018-07-06T23:19:00Z">
        <w:r>
          <w:rPr>
            <w:rFonts w:ascii="Times New Roman" w:hAnsi="Times New Roman" w:eastAsia="楷体" w:cs="Times New Roman"/>
            <w:position w:val="-28"/>
          </w:rPr>
          <w:object>
            <v:shape id="_x0000_i1034" o:spt="75" type="#_x0000_t75" style="height:33.8pt;width:167.8pt;" o:ole="t" filled="f" o:preferrelative="t" stroked="f" coordsize="21600,21600">
              <v:path/>
              <v:fill on="f" focussize="0,0"/>
              <v:stroke on="f" joinstyle="miter"/>
              <v:imagedata r:id="rId26" o:title=""/>
              <o:lock v:ext="edit" aspectratio="t"/>
              <w10:wrap type="none"/>
              <w10:anchorlock/>
            </v:shape>
            <o:OLEObject Type="Embed" ProgID="Equation.3" ShapeID="_x0000_i1034" DrawAspect="Content" ObjectID="_1468075734" r:id="rId25">
              <o:LockedField>false</o:LockedField>
            </o:OLEObject>
          </w:object>
        </w:r>
      </w:del>
      <w:del w:id="244" w:author="Administrator" w:date="2018-07-06T23:19:00Z"/>
      <w:r>
        <w:rPr>
          <w:rFonts w:ascii="Times New Roman" w:hAnsi="Times New Roman" w:eastAsia="楷体" w:cs="Times New Roman"/>
        </w:rPr>
        <w:t>（6）</w:t>
      </w:r>
    </w:p>
    <w:p>
      <w:pPr>
        <w:spacing w:line="480" w:lineRule="auto"/>
        <w:rPr>
          <w:rFonts w:ascii="Times New Roman" w:hAnsi="Times New Roman" w:eastAsia="楷体" w:cs="Times New Roman"/>
        </w:rPr>
      </w:pPr>
      <w:r>
        <w:rPr>
          <w:rFonts w:hint="eastAsia" w:ascii="Times New Roman" w:hAnsi="Times New Roman" w:eastAsia="楷体" w:cs="Times New Roman"/>
        </w:rPr>
        <w:t>where</w:t>
      </w:r>
    </w:p>
    <w:p>
      <w:pPr>
        <w:wordWrap w:val="0"/>
        <w:spacing w:line="480" w:lineRule="auto"/>
        <w:jc w:val="right"/>
        <w:rPr>
          <w:rFonts w:ascii="Times New Roman" w:hAnsi="Times New Roman" w:eastAsia="楷体" w:cs="Times New Roman"/>
        </w:rPr>
        <w:pPrChange w:id="245" w:author="Administrator" w:date="2018-07-07T23:55:00Z">
          <w:pPr>
            <w:spacing w:line="480" w:lineRule="auto"/>
            <w:jc w:val="right"/>
          </w:pPr>
        </w:pPrChange>
      </w:pPr>
      <w:r>
        <w:rPr>
          <w:position w:val="-14"/>
          <w:highlight w:val="green"/>
        </w:rPr>
        <w:object>
          <v:shape id="_x0000_i1035" o:spt="75" type="#_x0000_t75" style="height:21.3pt;width:219.75pt;" o:ole="t" filled="f" o:preferrelative="t" stroked="f" coordsize="21600,21600">
            <v:path/>
            <v:fill on="f" focussize="0,0"/>
            <v:stroke on="f" joinstyle="miter"/>
            <v:imagedata r:id="rId28" o:title=""/>
            <o:lock v:ext="edit" aspectratio="t"/>
            <w10:wrap type="none"/>
            <w10:anchorlock/>
          </v:shape>
          <o:OLEObject Type="Embed" ProgID="Equation.3" ShapeID="_x0000_i1035" DrawAspect="Content" ObjectID="_1468075735" r:id="rId27">
            <o:LockedField>false</o:LockedField>
          </o:OLEObject>
        </w:object>
      </w:r>
      <w:ins w:id="246" w:author="Administrator" w:date="2018-07-07T23:55:00Z">
        <w:r>
          <w:rPr>
            <w:rFonts w:hint="eastAsia"/>
            <w:position w:val="-14"/>
            <w:lang w:eastAsia="zh-CN"/>
          </w:rPr>
          <w:t xml:space="preserve">              </w:t>
        </w:r>
      </w:ins>
      <w:r>
        <w:rPr>
          <w:rFonts w:ascii="Times New Roman" w:hAnsi="Times New Roman" w:eastAsia="楷体" w:cs="Times New Roman"/>
        </w:rPr>
        <w:t>（7）</w:t>
      </w:r>
    </w:p>
    <w:p>
      <w:pPr>
        <w:spacing w:line="480" w:lineRule="auto"/>
        <w:rPr>
          <w:del w:id="247" w:author="Administrator" w:date="2018-07-06T23:11:00Z"/>
          <w:rFonts w:ascii="Times New Roman" w:hAnsi="Times New Roman" w:eastAsia="楷体" w:cs="Times New Roman"/>
        </w:rPr>
      </w:pPr>
      <w:r>
        <w:rPr>
          <w:rFonts w:ascii="Times New Roman" w:hAnsi="Times New Roman" w:eastAsia="楷体" w:cs="Times New Roman"/>
          <w:i/>
        </w:rPr>
        <w:t xml:space="preserve"> M</w:t>
      </w:r>
      <w:r>
        <w:rPr>
          <w:rFonts w:ascii="Times New Roman" w:hAnsi="Times New Roman" w:eastAsia="楷体" w:cs="Times New Roman"/>
        </w:rPr>
        <w:t xml:space="preserve"> is the length of the FD operator, </w:t>
      </w:r>
      <w:r>
        <w:rPr>
          <w:rFonts w:hint="eastAsia" w:ascii="Times New Roman" w:hAnsi="Times New Roman" w:eastAsia="楷体" w:cs="Times New Roman"/>
          <w:i/>
          <w:iCs/>
        </w:rPr>
        <w:t>c</w:t>
      </w:r>
      <w:r>
        <w:rPr>
          <w:rFonts w:hint="eastAsia" w:ascii="Times New Roman" w:hAnsi="Times New Roman" w:eastAsia="楷体" w:cs="Times New Roman"/>
          <w:i/>
          <w:iCs/>
          <w:vertAlign w:val="subscript"/>
        </w:rPr>
        <w:t>m</w:t>
      </w:r>
      <w:ins w:id="248" w:author="Administrator" w:date="2018-07-08T11:11:00Z">
        <w:r>
          <w:rPr>
            <w:rFonts w:hint="eastAsia" w:ascii="Times New Roman" w:hAnsi="Times New Roman" w:eastAsia="楷体" w:cs="Times New Roman"/>
            <w:i/>
            <w:iCs/>
            <w:vertAlign w:val="subscript"/>
            <w:lang w:eastAsia="zh-CN"/>
          </w:rPr>
          <w:t xml:space="preserve"> </w:t>
        </w:r>
      </w:ins>
      <w:r>
        <w:rPr>
          <w:rFonts w:ascii="Times New Roman" w:hAnsi="Times New Roman" w:eastAsia="楷体" w:cs="Times New Roman"/>
        </w:rPr>
        <w:t xml:space="preserve">are the staggered grid FD coefficients, </w:t>
      </w:r>
      <w:r>
        <w:rPr>
          <w:rFonts w:ascii="Times New Roman" w:hAnsi="Times New Roman" w:eastAsia="楷体" w:cs="Times New Roman"/>
          <w:i/>
        </w:rPr>
        <w:t>h</w:t>
      </w:r>
      <w:ins w:id="249" w:author="Administrator" w:date="2018-07-07T22:46:00Z">
        <w:r>
          <w:rPr>
            <w:rFonts w:hint="eastAsia" w:ascii="Times New Roman" w:hAnsi="Times New Roman" w:eastAsia="楷体" w:cs="Times New Roman"/>
            <w:i/>
            <w:lang w:eastAsia="zh-CN"/>
          </w:rPr>
          <w:t xml:space="preserve"> </w:t>
        </w:r>
      </w:ins>
      <w:r>
        <w:rPr>
          <w:rFonts w:ascii="Times New Roman" w:hAnsi="Times New Roman" w:eastAsia="楷体" w:cs="Times New Roman"/>
        </w:rPr>
        <w:t>is the spatial</w:t>
      </w:r>
      <w:r>
        <w:rPr>
          <w:rFonts w:hint="eastAsia" w:ascii="Times New Roman" w:hAnsi="Times New Roman" w:eastAsia="楷体" w:cs="Times New Roman"/>
          <w:lang w:eastAsia="zh-CN"/>
        </w:rPr>
        <w:t>-</w:t>
      </w:r>
      <w:r>
        <w:rPr>
          <w:rFonts w:ascii="Times New Roman" w:hAnsi="Times New Roman" w:eastAsia="楷体" w:cs="Times New Roman"/>
        </w:rPr>
        <w:t>grid interval</w:t>
      </w:r>
      <w:ins w:id="250" w:author="Administrator" w:date="2018-07-06T23:03:00Z">
        <w:r>
          <w:rPr>
            <w:rFonts w:hint="eastAsia" w:ascii="Times New Roman" w:hAnsi="Times New Roman" w:eastAsia="楷体" w:cs="Times New Roman"/>
            <w:lang w:eastAsia="zh-CN"/>
          </w:rPr>
          <w:t xml:space="preserve"> and </w:t>
        </w:r>
      </w:ins>
      <w:ins w:id="251" w:author="Administrator" w:date="2018-07-06T23:03:00Z"/>
      <w:ins w:id="252" w:author="Administrator" w:date="2018-07-06T23:03:00Z"/>
      <w:ins w:id="253" w:author="Administrator" w:date="2018-07-06T23:03:00Z"/>
      <w:ins w:id="254" w:author="Administrator" w:date="2018-07-06T23:03:00Z">
        <w:r>
          <w:rPr>
            <w:position w:val="-6"/>
            <w:highlight w:val="green"/>
          </w:rPr>
          <w:object>
            <v:shape id="_x0000_i1036" o:spt="75" type="#_x0000_t75" style="height:11.25pt;width:10pt;" o:ole="t" filled="f" o:preferrelative="t" stroked="f" coordsize="21600,21600">
              <v:path/>
              <v:fill on="f" focussize="0,0"/>
              <v:stroke on="f" joinstyle="miter"/>
              <v:imagedata r:id="rId30" o:title=""/>
              <o:lock v:ext="edit" aspectratio="t"/>
              <w10:wrap type="none"/>
              <w10:anchorlock/>
            </v:shape>
            <o:OLEObject Type="Embed" ProgID="Equation.3" ShapeID="_x0000_i1036" DrawAspect="Content" ObjectID="_1468075736" r:id="rId29">
              <o:LockedField>false</o:LockedField>
            </o:OLEObject>
          </w:object>
        </w:r>
      </w:ins>
      <w:ins w:id="256" w:author="Administrator" w:date="2018-07-06T23:03:00Z"/>
      <w:ins w:id="257" w:author="Administrator" w:date="2018-07-06T23:03:00Z">
        <w:r>
          <w:rPr>
            <w:rFonts w:ascii="Times New Roman" w:hAnsi="Times New Roman" w:eastAsia="楷体" w:cs="Times New Roman"/>
            <w:highlight w:val="green"/>
            <w:lang w:eastAsia="zh-CN"/>
            <w:rPrChange w:id="258" w:author="Administrator" w:date="2018-07-06T23:03:00Z">
              <w:rPr>
                <w:rFonts w:ascii="Times New Roman" w:hAnsi="Times New Roman" w:eastAsia="楷体" w:cs="Times New Roman"/>
                <w:lang w:eastAsia="zh-CN"/>
              </w:rPr>
            </w:rPrChange>
          </w:rPr>
          <w:t>is the time step</w:t>
        </w:r>
      </w:ins>
      <w:r>
        <w:rPr>
          <w:rFonts w:ascii="Times New Roman" w:hAnsi="Times New Roman" w:eastAsia="楷体" w:cs="Times New Roman"/>
        </w:rPr>
        <w:t xml:space="preserve">. </w:t>
      </w:r>
      <w:ins w:id="259" w:author="Administrator" w:date="2018-07-07T22:46:00Z">
        <w:r>
          <w:rPr>
            <w:rFonts w:ascii="Times New Roman" w:hAnsi="Times New Roman" w:eastAsia="楷体" w:cs="Times New Roman"/>
            <w:highlight w:val="green"/>
          </w:rPr>
          <w:t>Hereafter, we call the staggered</w:t>
        </w:r>
      </w:ins>
      <w:ins w:id="260" w:author="Administrator" w:date="2018-07-07T22:46:00Z">
        <w:r>
          <w:rPr>
            <w:rFonts w:hint="eastAsia" w:ascii="Times New Roman" w:hAnsi="Times New Roman" w:eastAsia="楷体" w:cs="Times New Roman"/>
            <w:highlight w:val="green"/>
            <w:lang w:eastAsia="zh-CN"/>
          </w:rPr>
          <w:t>-</w:t>
        </w:r>
      </w:ins>
      <w:ins w:id="261" w:author="Administrator" w:date="2018-07-07T22:46:00Z">
        <w:r>
          <w:rPr>
            <w:rFonts w:ascii="Times New Roman" w:hAnsi="Times New Roman" w:eastAsia="楷体" w:cs="Times New Roman"/>
            <w:highlight w:val="green"/>
          </w:rPr>
          <w:t>grid FD scheme in equations 4-6</w:t>
        </w:r>
      </w:ins>
      <w:ins w:id="262" w:author="Administrator" w:date="2018-07-07T22:47:00Z">
        <w:r>
          <w:rPr>
            <w:rFonts w:hint="eastAsia" w:ascii="Times New Roman" w:hAnsi="Times New Roman" w:eastAsia="楷体" w:cs="Times New Roman"/>
            <w:highlight w:val="green"/>
            <w:lang w:eastAsia="zh-CN"/>
          </w:rPr>
          <w:t xml:space="preserve"> </w:t>
        </w:r>
      </w:ins>
      <w:ins w:id="263" w:author="Administrator" w:date="2018-07-07T22:46:00Z">
        <w:r>
          <w:rPr>
            <w:rFonts w:ascii="Times New Roman" w:hAnsi="Times New Roman" w:eastAsia="楷体" w:cs="Times New Roman"/>
            <w:highlight w:val="green"/>
          </w:rPr>
          <w:t>the traditional staggered</w:t>
        </w:r>
      </w:ins>
      <w:ins w:id="264" w:author="Administrator" w:date="2018-07-07T22:46:00Z">
        <w:r>
          <w:rPr>
            <w:rFonts w:hint="eastAsia" w:ascii="Times New Roman" w:hAnsi="Times New Roman" w:eastAsia="楷体" w:cs="Times New Roman"/>
            <w:highlight w:val="green"/>
            <w:lang w:eastAsia="zh-CN"/>
          </w:rPr>
          <w:t>-</w:t>
        </w:r>
      </w:ins>
      <w:ins w:id="265" w:author="Administrator" w:date="2018-07-07T22:46:00Z">
        <w:r>
          <w:rPr>
            <w:rFonts w:ascii="Times New Roman" w:hAnsi="Times New Roman" w:eastAsia="楷体" w:cs="Times New Roman"/>
            <w:highlight w:val="green"/>
          </w:rPr>
          <w:t>grid FD scheme.</w:t>
        </w:r>
      </w:ins>
    </w:p>
    <w:p>
      <w:pPr>
        <w:spacing w:line="480" w:lineRule="auto"/>
        <w:rPr>
          <w:del w:id="266" w:author="Administrator" w:date="2018-07-06T23:11:00Z"/>
          <w:rFonts w:ascii="Times New Roman" w:hAnsi="Times New Roman" w:eastAsia="楷体" w:cs="Times New Roman"/>
        </w:rPr>
      </w:pPr>
      <w:del w:id="267" w:author="Administrator" w:date="2018-07-06T23:11:00Z">
        <w:r>
          <w:rPr>
            <w:rFonts w:ascii="Times New Roman" w:hAnsi="Times New Roman" w:eastAsia="楷体" w:cs="Times New Roman"/>
          </w:rPr>
          <w:delText xml:space="preserve">      The second</w:delText>
        </w:r>
      </w:del>
      <w:del w:id="268" w:author="Administrator" w:date="2018-07-06T23:11:00Z">
        <w:r>
          <w:rPr>
            <w:rFonts w:hint="eastAsia" w:ascii="Times New Roman" w:hAnsi="Times New Roman" w:eastAsia="楷体" w:cs="Times New Roman"/>
            <w:lang w:eastAsia="zh-CN"/>
          </w:rPr>
          <w:delText>-</w:delText>
        </w:r>
      </w:del>
      <w:del w:id="269" w:author="Administrator" w:date="2018-07-06T23:11:00Z">
        <w:r>
          <w:rPr>
            <w:rFonts w:ascii="Times New Roman" w:hAnsi="Times New Roman" w:eastAsia="楷体" w:cs="Times New Roman"/>
          </w:rPr>
          <w:delText>order FD operator is usually used for the first</w:delText>
        </w:r>
      </w:del>
      <w:del w:id="270" w:author="Administrator" w:date="2018-07-06T23:11:00Z">
        <w:r>
          <w:rPr>
            <w:rFonts w:hint="eastAsia" w:ascii="Times New Roman" w:hAnsi="Times New Roman" w:eastAsia="楷体" w:cs="Times New Roman"/>
            <w:lang w:eastAsia="zh-CN"/>
          </w:rPr>
          <w:delText>-</w:delText>
        </w:r>
      </w:del>
      <w:del w:id="271" w:author="Administrator" w:date="2018-07-06T23:11:00Z">
        <w:r>
          <w:rPr>
            <w:rFonts w:ascii="Times New Roman" w:hAnsi="Times New Roman" w:eastAsia="楷体" w:cs="Times New Roman"/>
          </w:rPr>
          <w:delText>order time derivative</w:delText>
        </w:r>
      </w:del>
    </w:p>
    <w:p>
      <w:pPr>
        <w:spacing w:line="480" w:lineRule="auto"/>
        <w:jc w:val="left"/>
        <w:rPr>
          <w:del w:id="273" w:author="Administrator" w:date="2018-07-06T23:11:00Z"/>
          <w:rFonts w:ascii="Times New Roman" w:hAnsi="Times New Roman" w:eastAsia="楷体" w:cs="Times New Roman"/>
        </w:rPr>
        <w:pPrChange w:id="272" w:author="Administrator" w:date="2018-07-06T23:11:00Z">
          <w:pPr>
            <w:spacing w:line="480" w:lineRule="auto"/>
            <w:jc w:val="right"/>
          </w:pPr>
        </w:pPrChange>
      </w:pPr>
      <w:del w:id="274" w:author="Administrator" w:date="2018-07-06T23:11:00Z"/>
      <w:del w:id="275" w:author="Administrator" w:date="2018-07-06T23:11:00Z"/>
      <w:del w:id="276" w:author="Administrator" w:date="2018-07-06T23:11:00Z"/>
      <w:del w:id="277" w:author="Administrator" w:date="2018-07-06T23:11:00Z">
        <w:r>
          <w:rPr>
            <w:rFonts w:ascii="Times New Roman" w:hAnsi="Times New Roman" w:eastAsia="楷体" w:cs="Times New Roman"/>
            <w:position w:val="-24"/>
          </w:rPr>
          <w:object>
            <v:shape id="_x0000_i1037" o:spt="75" type="#_x0000_t75" style="height:31.3pt;width:95.15pt;" o:ole="t" filled="f" o:preferrelative="t" stroked="f" coordsize="21600,21600">
              <v:path/>
              <v:fill on="f" focussize="0,0"/>
              <v:stroke on="f" joinstyle="miter"/>
              <v:imagedata r:id="rId32" o:title=""/>
              <o:lock v:ext="edit" aspectratio="t"/>
              <w10:wrap type="none"/>
              <w10:anchorlock/>
            </v:shape>
            <o:OLEObject Type="Embed" ProgID="Equation.3" ShapeID="_x0000_i1037" DrawAspect="Content" ObjectID="_1468075737" r:id="rId31">
              <o:LockedField>false</o:LockedField>
            </o:OLEObject>
          </w:object>
        </w:r>
      </w:del>
      <w:del w:id="279" w:author="Administrator" w:date="2018-07-06T23:11:00Z"/>
      <w:del w:id="280" w:author="Administrator" w:date="2018-07-06T23:11:00Z">
        <w:r>
          <w:rPr>
            <w:rFonts w:ascii="Times New Roman" w:hAnsi="Times New Roman" w:eastAsia="楷体" w:cs="Times New Roman"/>
          </w:rPr>
          <w:delText>（8）</w:delText>
        </w:r>
      </w:del>
    </w:p>
    <w:p>
      <w:pPr>
        <w:spacing w:line="480" w:lineRule="auto"/>
        <w:rPr>
          <w:rFonts w:ascii="Times New Roman" w:hAnsi="Times New Roman" w:eastAsia="楷体" w:cs="Times New Roman"/>
        </w:rPr>
      </w:pPr>
      <w:del w:id="281" w:author="Administrator" w:date="2018-07-06T23:11:00Z">
        <w:r>
          <w:rPr>
            <w:rFonts w:ascii="Times New Roman" w:hAnsi="Times New Roman" w:eastAsia="楷体" w:cs="Times New Roman"/>
          </w:rPr>
          <w:delText xml:space="preserve"> w</w:delText>
        </w:r>
      </w:del>
      <w:del w:id="282" w:author="Administrator" w:date="2018-07-06T23:11:00Z">
        <w:r>
          <w:rPr>
            <w:rFonts w:hint="eastAsia" w:ascii="Times New Roman" w:hAnsi="Times New Roman" w:eastAsia="楷体" w:cs="Times New Roman"/>
          </w:rPr>
          <w:delText>here</w:delText>
        </w:r>
      </w:del>
      <w:del w:id="283" w:author="Administrator" w:date="2018-07-06T23:11:00Z"/>
      <w:del w:id="284" w:author="Administrator" w:date="2018-07-06T23:11:00Z"/>
      <w:del w:id="285" w:author="Administrator" w:date="2018-07-06T23:11:00Z"/>
      <w:del w:id="286" w:author="Administrator" w:date="2018-07-06T23:11:00Z">
        <w:r>
          <w:rPr>
            <w:rFonts w:ascii="Times New Roman" w:hAnsi="Times New Roman" w:eastAsia="楷体" w:cs="Times New Roman"/>
            <w:position w:val="-6"/>
          </w:rPr>
          <w:object>
            <v:shape id="_x0000_i1038" o:spt="75" type="#_x0000_t75" style="height:11.25pt;width:10pt;" o:ole="t" filled="f" o:preferrelative="t" stroked="f" coordsize="21600,21600">
              <v:path/>
              <v:fill on="f" focussize="0,0"/>
              <v:stroke on="f" joinstyle="miter"/>
              <v:imagedata r:id="rId34" o:title=""/>
              <o:lock v:ext="edit" aspectratio="t"/>
              <w10:wrap type="none"/>
              <w10:anchorlock/>
            </v:shape>
            <o:OLEObject Type="Embed" ProgID="Equation.3" ShapeID="_x0000_i1038" DrawAspect="Content" ObjectID="_1468075738" r:id="rId33">
              <o:LockedField>false</o:LockedField>
            </o:OLEObject>
          </w:object>
        </w:r>
      </w:del>
      <w:del w:id="288" w:author="Administrator" w:date="2018-07-06T23:11:00Z"/>
      <w:del w:id="289" w:author="Administrator" w:date="2018-07-06T23:11:00Z">
        <w:r>
          <w:rPr>
            <w:rFonts w:ascii="Times New Roman" w:hAnsi="Times New Roman" w:eastAsia="楷体" w:cs="Times New Roman"/>
          </w:rPr>
          <w:delText>is the time step.</w:delText>
        </w:r>
      </w:del>
    </w:p>
    <w:p>
      <w:pPr>
        <w:spacing w:line="480" w:lineRule="auto"/>
        <w:rPr>
          <w:rFonts w:ascii="Times New Roman" w:hAnsi="Times New Roman" w:eastAsia="楷体" w:cs="Times New Roman"/>
        </w:rPr>
      </w:pPr>
      <w:r>
        <w:rPr>
          <w:rFonts w:hint="eastAsia" w:ascii="Times New Roman" w:hAnsi="Times New Roman" w:eastAsia="楷体" w:cs="Times New Roman"/>
          <w:lang w:eastAsia="zh-CN"/>
        </w:rPr>
        <w:t>Assuming</w:t>
      </w:r>
      <w:ins w:id="290" w:author="Administrator" w:date="2018-07-07T22:46: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a harmonic plane-wave</w:t>
      </w:r>
      <w:r>
        <w:rPr>
          <w:rFonts w:ascii="Times New Roman" w:hAnsi="Times New Roman" w:eastAsia="楷体" w:cs="Times New Roman"/>
        </w:rPr>
        <w:t xml:space="preserve">, let </w:t>
      </w:r>
    </w:p>
    <w:p>
      <w:pPr>
        <w:wordWrap w:val="0"/>
        <w:spacing w:line="480" w:lineRule="auto"/>
        <w:jc w:val="right"/>
        <w:rPr>
          <w:rFonts w:ascii="Times New Roman" w:hAnsi="Times New Roman" w:eastAsia="楷体" w:cs="Times New Roman"/>
        </w:rPr>
        <w:pPrChange w:id="291" w:author="Administrator" w:date="2018-07-07T22:44:00Z">
          <w:pPr>
            <w:spacing w:line="480" w:lineRule="auto"/>
            <w:jc w:val="right"/>
          </w:pPr>
        </w:pPrChange>
      </w:pPr>
      <w:r>
        <w:rPr>
          <w:rFonts w:ascii="Times New Roman" w:hAnsi="Times New Roman" w:eastAsia="楷体" w:cs="Times New Roman"/>
          <w:position w:val="-14"/>
        </w:rPr>
        <w:object>
          <v:shape id="_x0000_i1039" o:spt="75" type="#_x0000_t75" style="height:21.3pt;width:139pt;" o:ole="t" filled="f" o:preferrelative="t" stroked="f" coordsize="21600,21600">
            <v:path/>
            <v:fill on="f" focussize="0,0"/>
            <v:stroke on="f" joinstyle="miter"/>
            <v:imagedata r:id="rId36" o:title=""/>
            <o:lock v:ext="edit" aspectratio="t"/>
            <w10:wrap type="none"/>
            <w10:anchorlock/>
          </v:shape>
          <o:OLEObject Type="Embed" ProgID="Equation.3" ShapeID="_x0000_i1039" DrawAspect="Content" ObjectID="_1468075739" r:id="rId35">
            <o:LockedField>false</o:LockedField>
          </o:OLEObject>
        </w:object>
      </w:r>
      <w:ins w:id="292" w:author="Administrator" w:date="2018-07-07T22:44:00Z">
        <w:r>
          <w:rPr>
            <w:rFonts w:hint="eastAsia" w:ascii="Times New Roman" w:hAnsi="Times New Roman" w:eastAsia="楷体" w:cs="Times New Roman"/>
            <w:position w:val="-14"/>
            <w:lang w:eastAsia="zh-CN"/>
          </w:rPr>
          <w:t xml:space="preserve">                                </w:t>
        </w:r>
      </w:ins>
      <w:r>
        <w:rPr>
          <w:rFonts w:ascii="Times New Roman" w:hAnsi="Times New Roman" w:eastAsia="楷体" w:cs="Times New Roman"/>
        </w:rPr>
        <w:t>（</w:t>
      </w:r>
      <w:del w:id="293" w:author="Administrator" w:date="2018-07-06T23:20:00Z">
        <w:r>
          <w:rPr>
            <w:rFonts w:ascii="Times New Roman" w:hAnsi="Times New Roman" w:eastAsia="楷体" w:cs="Times New Roman"/>
          </w:rPr>
          <w:delText>9</w:delText>
        </w:r>
      </w:del>
      <w:ins w:id="294" w:author="Administrator" w:date="2018-07-06T23:20:00Z">
        <w:r>
          <w:rPr>
            <w:rFonts w:hint="eastAsia" w:ascii="Times New Roman" w:hAnsi="Times New Roman" w:eastAsia="楷体" w:cs="Times New Roman"/>
            <w:lang w:eastAsia="zh-CN"/>
          </w:rPr>
          <w:t>8</w:t>
        </w:r>
      </w:ins>
      <w:r>
        <w:rPr>
          <w:rFonts w:ascii="Times New Roman" w:hAnsi="Times New Roman" w:eastAsia="楷体" w:cs="Times New Roman"/>
        </w:rPr>
        <w:t>）</w:t>
      </w:r>
    </w:p>
    <w:p>
      <w:pPr>
        <w:spacing w:line="480" w:lineRule="auto"/>
        <w:rPr>
          <w:rFonts w:ascii="Times New Roman" w:hAnsi="Times New Roman" w:eastAsia="楷体" w:cs="Times New Roman"/>
          <w:lang w:eastAsia="zh-CN"/>
        </w:rPr>
      </w:pPr>
      <w:r>
        <w:rPr>
          <w:rFonts w:ascii="Times New Roman" w:hAnsi="Times New Roman" w:eastAsia="楷体" w:cs="Times New Roman"/>
        </w:rPr>
        <w:t xml:space="preserve">   The following dispersion relation can be obtained by substituting equations 5-6 into equation</w:t>
      </w:r>
      <w:ins w:id="295" w:author="Administrator" w:date="2018-07-08T11:13:00Z">
        <w:r>
          <w:rPr>
            <w:rFonts w:hint="eastAsia" w:ascii="Times New Roman" w:hAnsi="Times New Roman" w:eastAsia="楷体" w:cs="Times New Roman"/>
            <w:lang w:eastAsia="zh-CN"/>
          </w:rPr>
          <w:t xml:space="preserve"> </w:t>
        </w:r>
      </w:ins>
      <w:r>
        <w:rPr>
          <w:rFonts w:ascii="Times New Roman" w:hAnsi="Times New Roman" w:eastAsia="楷体" w:cs="Times New Roman"/>
        </w:rPr>
        <w:t>4</w:t>
      </w:r>
      <w:r>
        <w:rPr>
          <w:rFonts w:hint="eastAsia" w:ascii="Times New Roman" w:hAnsi="Times New Roman" w:eastAsia="楷体" w:cs="Times New Roman"/>
          <w:lang w:eastAsia="zh-CN"/>
        </w:rPr>
        <w:t xml:space="preserve"> by using plane-wave </w:t>
      </w:r>
      <w:del w:id="296" w:author="Administrator" w:date="2018-07-06T23:07:00Z">
        <w:r>
          <w:rPr>
            <w:rFonts w:hint="eastAsia" w:ascii="Times New Roman" w:hAnsi="Times New Roman" w:eastAsia="楷体" w:cs="Times New Roman"/>
            <w:lang w:eastAsia="zh-CN"/>
          </w:rPr>
          <w:delText>theory</w:delText>
        </w:r>
      </w:del>
      <w:del w:id="297" w:author="Administrator" w:date="2018-07-06T23:07:00Z">
        <w:r>
          <w:rPr>
            <w:rFonts w:ascii="Times New Roman" w:hAnsi="Times New Roman" w:eastAsia="楷体" w:cs="Times New Roman"/>
          </w:rPr>
          <w:delText>(</w:delText>
        </w:r>
      </w:del>
      <w:ins w:id="298" w:author="Administrator" w:date="2018-07-06T23:07:00Z">
        <w:r>
          <w:rPr>
            <w:rFonts w:ascii="Times New Roman" w:hAnsi="Times New Roman" w:eastAsia="楷体" w:cs="Times New Roman"/>
            <w:lang w:eastAsia="zh-CN"/>
          </w:rPr>
          <w:t>theory</w:t>
        </w:r>
      </w:ins>
      <w:ins w:id="299" w:author="Administrator" w:date="2018-07-06T23:07:00Z">
        <w:r>
          <w:rPr>
            <w:rFonts w:ascii="Times New Roman" w:hAnsi="Times New Roman" w:eastAsia="楷体" w:cs="Times New Roman"/>
          </w:rPr>
          <w:t xml:space="preserve"> (</w:t>
        </w:r>
      </w:ins>
      <w:r>
        <w:rPr>
          <w:rFonts w:ascii="Times New Roman" w:hAnsi="Times New Roman" w:eastAsia="楷体" w:cs="Times New Roman"/>
        </w:rPr>
        <w:t>Liu and Sen, 2011b; Ren and Liu, 2014)</w:t>
      </w:r>
      <w:r>
        <w:rPr>
          <w:rFonts w:hint="eastAsia" w:ascii="Times New Roman" w:hAnsi="Times New Roman" w:eastAsia="楷体" w:cs="Times New Roman"/>
          <w:lang w:eastAsia="zh-CN"/>
        </w:rPr>
        <w:t>:</w:t>
      </w:r>
    </w:p>
    <w:p>
      <w:pPr>
        <w:spacing w:line="480" w:lineRule="auto"/>
        <w:jc w:val="right"/>
        <w:rPr>
          <w:rFonts w:ascii="Times New Roman" w:hAnsi="Times New Roman" w:eastAsia="楷体" w:cs="Times New Roman"/>
        </w:rPr>
      </w:pPr>
      <w:r>
        <w:rPr>
          <w:rFonts w:ascii="Times New Roman" w:hAnsi="Times New Roman" w:eastAsia="楷体" w:cs="Times New Roman"/>
          <w:position w:val="-30"/>
        </w:rPr>
        <w:object>
          <v:shape id="_x0000_i1040" o:spt="75" type="#_x0000_t75" style="height:37.55pt;width:362.5pt;" o:ole="t" filled="f" o:preferrelative="t" stroked="f" coordsize="21600,21600">
            <v:path/>
            <v:fill on="f" focussize="0,0"/>
            <v:stroke on="f" joinstyle="miter"/>
            <v:imagedata r:id="rId38" o:title=""/>
            <o:lock v:ext="edit" aspectratio="t"/>
            <w10:wrap type="none"/>
            <w10:anchorlock/>
          </v:shape>
          <o:OLEObject Type="Embed" ProgID="Equation.3" ShapeID="_x0000_i1040" DrawAspect="Content" ObjectID="_1468075740" r:id="rId37">
            <o:LockedField>false</o:LockedField>
          </o:OLEObject>
        </w:object>
      </w:r>
      <w:r>
        <w:rPr>
          <w:rFonts w:hint="eastAsia" w:ascii="Times New Roman" w:hAnsi="Times New Roman" w:eastAsia="楷体" w:cs="Times New Roman"/>
        </w:rPr>
        <w:t>（</w:t>
      </w:r>
      <w:del w:id="300" w:author="Administrator" w:date="2018-07-08T11:14:00Z">
        <w:r>
          <w:rPr>
            <w:rFonts w:ascii="Times New Roman" w:hAnsi="Times New Roman" w:eastAsia="楷体" w:cs="Times New Roman"/>
          </w:rPr>
          <w:delText>10</w:delText>
        </w:r>
      </w:del>
      <w:ins w:id="301" w:author="Administrator" w:date="2018-07-08T11:14:00Z">
        <w:r>
          <w:rPr>
            <w:rFonts w:hint="eastAsia" w:ascii="Times New Roman" w:hAnsi="Times New Roman" w:eastAsia="楷体" w:cs="Times New Roman"/>
            <w:lang w:eastAsia="zh-CN"/>
          </w:rPr>
          <w:t>9</w:t>
        </w:r>
      </w:ins>
      <w:r>
        <w:rPr>
          <w:rFonts w:hint="eastAsia" w:ascii="Times New Roman" w:hAnsi="Times New Roman" w:eastAsia="楷体" w:cs="Times New Roman"/>
        </w:rPr>
        <w:t>）</w:t>
      </w:r>
    </w:p>
    <w:p>
      <w:pPr>
        <w:spacing w:line="480" w:lineRule="auto"/>
        <w:rPr>
          <w:rFonts w:ascii="Times New Roman" w:hAnsi="Times New Roman" w:eastAsia="楷体" w:cs="Times New Roman"/>
          <w:lang w:eastAsia="zh-CN"/>
        </w:rPr>
      </w:pPr>
      <w:r>
        <w:rPr>
          <w:rFonts w:ascii="Times New Roman" w:hAnsi="Times New Roman" w:eastAsia="楷体" w:cs="Times New Roman"/>
        </w:rPr>
        <w:t>where</w:t>
      </w:r>
      <w:r>
        <w:rPr>
          <w:rFonts w:ascii="Times New Roman" w:hAnsi="Times New Roman" w:eastAsia="楷体" w:cs="Times New Roman"/>
          <w:position w:val="-6"/>
        </w:rPr>
        <w:object>
          <v:shape id="_x0000_i1041" o:spt="75" type="#_x0000_t75" style="height:13.75pt;width:46.35pt;" o:ole="t" filled="f" o:preferrelative="t" stroked="f" coordsize="21600,21600">
            <v:path/>
            <v:fill on="f" focussize="0,0"/>
            <v:stroke on="f" joinstyle="miter"/>
            <v:imagedata r:id="rId40" o:title=""/>
            <o:lock v:ext="edit" aspectratio="t"/>
            <w10:wrap type="none"/>
            <w10:anchorlock/>
          </v:shape>
          <o:OLEObject Type="Embed" ProgID="Equation.3" ShapeID="_x0000_i1041" DrawAspect="Content" ObjectID="_1468075741" r:id="rId39">
            <o:LockedField>false</o:LockedField>
          </o:OLEObject>
        </w:object>
      </w:r>
      <w:r>
        <w:rPr>
          <w:rFonts w:ascii="Times New Roman" w:hAnsi="Times New Roman" w:eastAsia="楷体" w:cs="Times New Roman"/>
        </w:rPr>
        <w:t xml:space="preserve"> and </w:t>
      </w:r>
      <w:r>
        <w:rPr>
          <w:rFonts w:ascii="Times New Roman" w:hAnsi="Times New Roman" w:eastAsia="楷体" w:cs="Times New Roman"/>
          <w:position w:val="-12"/>
        </w:rPr>
        <w:object>
          <v:shape id="_x0000_i1042" o:spt="75" type="#_x0000_t75" style="height:18.15pt;width:116.45pt;" o:ole="t" filled="f" o:preferrelative="t" stroked="f" coordsize="21600,21600">
            <v:path/>
            <v:fill on="f" focussize="0,0"/>
            <v:stroke on="f" joinstyle="miter"/>
            <v:imagedata r:id="rId42" o:title=""/>
            <o:lock v:ext="edit" aspectratio="t"/>
            <w10:wrap type="none"/>
            <w10:anchorlock/>
          </v:shape>
          <o:OLEObject Type="Embed" ProgID="Equation.3" ShapeID="_x0000_i1042" DrawAspect="Content" ObjectID="_1468075742" r:id="rId41">
            <o:LockedField>false</o:LockedField>
          </o:OLEObject>
        </w:object>
      </w:r>
      <w:r>
        <w:rPr>
          <w:rFonts w:hint="eastAsia" w:ascii="Times New Roman" w:hAnsi="Times New Roman" w:eastAsia="楷体" w:cs="Times New Roman"/>
          <w:lang w:eastAsia="zh-CN"/>
        </w:rPr>
        <w:t>in which</w:t>
      </w:r>
      <w:r>
        <w:rPr>
          <w:rFonts w:ascii="Times New Roman" w:hAnsi="Times New Roman" w:eastAsia="楷体" w:cs="Times New Roman"/>
          <w:lang w:eastAsia="zh-CN"/>
        </w:rPr>
        <w:t xml:space="preserve"> θ</w:t>
      </w:r>
      <w:ins w:id="302" w:author="Administrator" w:date="2018-07-08T00:07:00Z">
        <w:r>
          <w:rPr>
            <w:rFonts w:hint="eastAsia" w:ascii="Times New Roman" w:hAnsi="Times New Roman" w:eastAsia="楷体" w:cs="Times New Roman"/>
            <w:lang w:eastAsia="zh-CN"/>
          </w:rPr>
          <w:t xml:space="preserve"> </w:t>
        </w:r>
      </w:ins>
      <w:r>
        <w:rPr>
          <w:rFonts w:ascii="Times New Roman" w:hAnsi="Times New Roman" w:eastAsia="楷体" w:cs="Times New Roman"/>
          <w:lang w:eastAsia="zh-CN"/>
        </w:rPr>
        <w:t>is the plane wave</w:t>
      </w:r>
      <w:r>
        <w:rPr>
          <w:rFonts w:hint="eastAsia" w:ascii="Times New Roman" w:hAnsi="Times New Roman" w:eastAsia="楷体" w:cs="Times New Roman"/>
          <w:lang w:eastAsia="zh-CN"/>
        </w:rPr>
        <w:t>-</w:t>
      </w:r>
      <w:r>
        <w:rPr>
          <w:rFonts w:ascii="Times New Roman" w:hAnsi="Times New Roman" w:eastAsia="楷体" w:cs="Times New Roman"/>
          <w:lang w:eastAsia="zh-CN"/>
        </w:rPr>
        <w:t>propagation angle measured from the horizontal plane perpendicular to the z-axis</w:t>
      </w:r>
      <w:ins w:id="303" w:author="Administrator" w:date="2018-07-08T11:13:00Z">
        <w:r>
          <w:rPr>
            <w:rFonts w:ascii="Times New Roman" w:hAnsi="Times New Roman" w:eastAsia="楷体" w:cs="Times New Roman"/>
            <w:highlight w:val="none"/>
            <w:lang w:eastAsia="zh-CN"/>
            <w:rPrChange w:id="304" w:author="Administrator" w:date="2018-07-08T11:14:00Z">
              <w:rPr>
                <w:rFonts w:ascii="Times New Roman" w:hAnsi="Times New Roman" w:eastAsia="楷体" w:cs="Times New Roman"/>
                <w:highlight w:val="yellow"/>
                <w:lang w:eastAsia="zh-CN"/>
              </w:rPr>
            </w:rPrChange>
          </w:rPr>
          <w:t xml:space="preserve">. </w:t>
        </w:r>
      </w:ins>
      <w:del w:id="305" w:author="Administrator" w:date="2018-07-08T11:13:00Z">
        <w:r>
          <w:rPr>
            <w:rFonts w:ascii="Times New Roman" w:hAnsi="Times New Roman" w:eastAsia="楷体" w:cs="Times New Roman"/>
            <w:lang w:eastAsia="zh-CN"/>
          </w:rPr>
          <w:delText xml:space="preserve"> </w:delText>
        </w:r>
      </w:del>
      <w:del w:id="306" w:author="Administrator" w:date="2018-07-08T00:07:00Z">
        <w:r>
          <w:rPr>
            <w:rFonts w:ascii="Times New Roman" w:hAnsi="Times New Roman" w:eastAsia="楷体" w:cs="Times New Roman"/>
            <w:lang w:eastAsia="zh-CN"/>
          </w:rPr>
          <w:delText>and ϕ is the azimuth ofthe plane wave.</w:delText>
        </w:r>
      </w:del>
      <w:r>
        <w:rPr>
          <w:rFonts w:ascii="Times New Roman" w:hAnsi="Times New Roman" w:eastAsia="楷体" w:cs="Times New Roman"/>
        </w:rPr>
        <w:t>It</w:t>
      </w:r>
      <w:ins w:id="307" w:author="Administrator" w:date="2018-07-07T22:45:00Z">
        <w:r>
          <w:rPr>
            <w:rFonts w:ascii="Times New Roman" w:hAnsi="Times New Roman" w:eastAsia="楷体" w:cs="Times New Roman"/>
            <w:lang w:eastAsia="zh-CN"/>
          </w:rPr>
          <w:t xml:space="preserve"> </w:t>
        </w:r>
      </w:ins>
      <w:r>
        <w:rPr>
          <w:rFonts w:ascii="Times New Roman" w:hAnsi="Times New Roman" w:eastAsia="楷体" w:cs="Times New Roman"/>
        </w:rPr>
        <w:t xml:space="preserve">can be observed from equation </w:t>
      </w:r>
      <w:ins w:id="308" w:author="Administrator" w:date="2018-07-06T23:22:00Z">
        <w:r>
          <w:rPr>
            <w:rFonts w:ascii="Times New Roman" w:hAnsi="Times New Roman" w:eastAsia="楷体" w:cs="Times New Roman"/>
            <w:lang w:eastAsia="zh-CN"/>
          </w:rPr>
          <w:t>9</w:t>
        </w:r>
      </w:ins>
      <w:ins w:id="309" w:author="Administrator" w:date="2018-07-08T00:07:00Z">
        <w:r>
          <w:rPr>
            <w:rFonts w:hint="eastAsia" w:ascii="Times New Roman" w:hAnsi="Times New Roman" w:eastAsia="楷体" w:cs="Times New Roman"/>
            <w:lang w:eastAsia="zh-CN"/>
          </w:rPr>
          <w:t xml:space="preserve"> </w:t>
        </w:r>
      </w:ins>
      <w:del w:id="310" w:author="Administrator" w:date="2018-07-06T23:22:00Z">
        <w:r>
          <w:rPr>
            <w:rFonts w:ascii="Times New Roman" w:hAnsi="Times New Roman" w:eastAsia="楷体" w:cs="Times New Roman"/>
          </w:rPr>
          <w:delText>10</w:delText>
        </w:r>
      </w:del>
      <w:r>
        <w:rPr>
          <w:rFonts w:ascii="Times New Roman" w:hAnsi="Times New Roman" w:eastAsia="楷体" w:cs="Times New Roman"/>
        </w:rPr>
        <w:t xml:space="preserve">that the dispersion relation is complex and nonlinear </w:t>
      </w:r>
      <w:del w:id="311" w:author="Administrator" w:date="2018-07-06T23:22:00Z">
        <w:r>
          <w:rPr>
            <w:rFonts w:ascii="Times New Roman" w:hAnsi="Times New Roman" w:eastAsia="楷体" w:cs="Times New Roman"/>
          </w:rPr>
          <w:delText xml:space="preserve">and many optimized methods have been proposed to address this problem </w:delText>
        </w:r>
      </w:del>
      <w:r>
        <w:rPr>
          <w:rFonts w:ascii="Times New Roman" w:hAnsi="Times New Roman" w:eastAsia="楷体" w:cs="Times New Roman"/>
        </w:rPr>
        <w:t xml:space="preserve">(Zhang and Yao,2013; Ren and Liu, 2014; Tan and Huang, 2014a,2014b; Wang et al, 2014). </w:t>
      </w:r>
      <w:del w:id="312" w:author="Administrator" w:date="2018-07-07T22:46:00Z">
        <w:r>
          <w:rPr>
            <w:rFonts w:ascii="Times New Roman" w:hAnsi="Times New Roman" w:eastAsia="楷体" w:cs="Times New Roman"/>
            <w:highlight w:val="green"/>
            <w:rPrChange w:id="313" w:author="Administrator" w:date="2018-07-07T22:46:00Z">
              <w:rPr>
                <w:rFonts w:ascii="Times New Roman" w:hAnsi="Times New Roman" w:eastAsia="楷体" w:cs="Times New Roman"/>
              </w:rPr>
            </w:rPrChange>
          </w:rPr>
          <w:delText>Hereafter, we call the staggered</w:delText>
        </w:r>
      </w:del>
      <w:del w:id="314" w:author="Administrator" w:date="2018-07-07T22:46:00Z">
        <w:r>
          <w:rPr>
            <w:rFonts w:ascii="Times New Roman" w:hAnsi="Times New Roman" w:eastAsia="楷体" w:cs="Times New Roman"/>
            <w:highlight w:val="green"/>
            <w:lang w:eastAsia="zh-CN"/>
            <w:rPrChange w:id="315" w:author="Administrator" w:date="2018-07-07T22:46:00Z">
              <w:rPr>
                <w:rFonts w:ascii="Times New Roman" w:hAnsi="Times New Roman" w:eastAsia="楷体" w:cs="Times New Roman"/>
                <w:lang w:eastAsia="zh-CN"/>
              </w:rPr>
            </w:rPrChange>
          </w:rPr>
          <w:delText>-</w:delText>
        </w:r>
      </w:del>
      <w:del w:id="316" w:author="Administrator" w:date="2018-07-07T22:46:00Z">
        <w:r>
          <w:rPr>
            <w:rFonts w:ascii="Times New Roman" w:hAnsi="Times New Roman" w:eastAsia="楷体" w:cs="Times New Roman"/>
            <w:highlight w:val="green"/>
            <w:rPrChange w:id="317" w:author="Administrator" w:date="2018-07-07T22:46:00Z">
              <w:rPr>
                <w:rFonts w:ascii="Times New Roman" w:hAnsi="Times New Roman" w:eastAsia="楷体" w:cs="Times New Roman"/>
              </w:rPr>
            </w:rPrChange>
          </w:rPr>
          <w:delText>grid FD scheme in equations 4-6the traditional staggered</w:delText>
        </w:r>
      </w:del>
      <w:del w:id="318" w:author="Administrator" w:date="2018-07-07T22:46:00Z">
        <w:r>
          <w:rPr>
            <w:rFonts w:ascii="Times New Roman" w:hAnsi="Times New Roman" w:eastAsia="楷体" w:cs="Times New Roman"/>
            <w:highlight w:val="green"/>
            <w:lang w:eastAsia="zh-CN"/>
            <w:rPrChange w:id="319" w:author="Administrator" w:date="2018-07-07T22:46:00Z">
              <w:rPr>
                <w:rFonts w:ascii="Times New Roman" w:hAnsi="Times New Roman" w:eastAsia="楷体" w:cs="Times New Roman"/>
                <w:lang w:eastAsia="zh-CN"/>
              </w:rPr>
            </w:rPrChange>
          </w:rPr>
          <w:delText>-</w:delText>
        </w:r>
      </w:del>
      <w:del w:id="320" w:author="Administrator" w:date="2018-07-07T22:46:00Z">
        <w:r>
          <w:rPr>
            <w:rFonts w:ascii="Times New Roman" w:hAnsi="Times New Roman" w:eastAsia="楷体" w:cs="Times New Roman"/>
            <w:highlight w:val="green"/>
            <w:rPrChange w:id="321" w:author="Administrator" w:date="2018-07-07T22:46:00Z">
              <w:rPr>
                <w:rFonts w:ascii="Times New Roman" w:hAnsi="Times New Roman" w:eastAsia="楷体" w:cs="Times New Roman"/>
              </w:rPr>
            </w:rPrChange>
          </w:rPr>
          <w:delText>grid FD scheme.</w:delText>
        </w:r>
      </w:del>
      <w:del w:id="322" w:author="Administrator" w:date="2018-07-07T22:46:00Z">
        <w:r>
          <w:rPr>
            <w:rFonts w:ascii="Times New Roman" w:hAnsi="Times New Roman" w:eastAsia="楷体" w:cs="Times New Roman"/>
          </w:rPr>
          <w:delText xml:space="preserve"> </w:delText>
        </w:r>
      </w:del>
    </w:p>
    <w:p>
      <w:pPr>
        <w:spacing w:line="480" w:lineRule="auto"/>
        <w:ind w:firstLine="360" w:firstLineChars="150"/>
        <w:rPr>
          <w:rFonts w:ascii="Times New Roman" w:hAnsi="Times New Roman" w:eastAsia="楷体" w:cs="Times New Roman"/>
        </w:rPr>
        <w:pPrChange w:id="323" w:author="Administrator" w:date="2018-07-08T11:14:00Z">
          <w:pPr>
            <w:spacing w:line="480" w:lineRule="auto"/>
          </w:pPr>
        </w:pPrChange>
      </w:pPr>
      <w:r>
        <w:rPr>
          <w:rFonts w:hint="eastAsia" w:ascii="Times New Roman" w:hAnsi="Times New Roman" w:eastAsia="楷体" w:cs="Times New Roman"/>
          <w:lang w:eastAsia="zh-CN"/>
        </w:rPr>
        <w:t>Differing</w:t>
      </w:r>
      <w:ins w:id="324" w:author="Administrator" w:date="2018-07-07T22:45: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from</w:t>
      </w:r>
      <w:ins w:id="325" w:author="Administrator" w:date="2018-07-07T22:45:00Z">
        <w:r>
          <w:rPr>
            <w:rFonts w:hint="eastAsia" w:ascii="Times New Roman" w:hAnsi="Times New Roman" w:eastAsia="楷体" w:cs="Times New Roman"/>
            <w:lang w:eastAsia="zh-CN"/>
          </w:rPr>
          <w:t xml:space="preserve"> </w:t>
        </w:r>
      </w:ins>
      <w:r>
        <w:rPr>
          <w:rFonts w:ascii="Times New Roman" w:hAnsi="Times New Roman" w:eastAsia="楷体" w:cs="Times New Roman"/>
        </w:rPr>
        <w:t>previous staggered</w:t>
      </w:r>
      <w:r>
        <w:rPr>
          <w:rFonts w:hint="eastAsia" w:ascii="Times New Roman" w:hAnsi="Times New Roman" w:eastAsia="楷体" w:cs="Times New Roman"/>
          <w:lang w:eastAsia="zh-CN"/>
        </w:rPr>
        <w:t>-</w:t>
      </w:r>
      <w:r>
        <w:rPr>
          <w:rFonts w:ascii="Times New Roman" w:hAnsi="Times New Roman" w:eastAsia="楷体" w:cs="Times New Roman"/>
        </w:rPr>
        <w:t>grid FD scheme</w:t>
      </w:r>
      <w:r>
        <w:rPr>
          <w:rFonts w:hint="eastAsia" w:ascii="Times New Roman" w:hAnsi="Times New Roman" w:eastAsia="楷体" w:cs="Times New Roman"/>
          <w:lang w:eastAsia="zh-CN"/>
        </w:rPr>
        <w:t>s</w:t>
      </w:r>
      <w:r>
        <w:rPr>
          <w:rFonts w:ascii="Times New Roman" w:hAnsi="Times New Roman" w:eastAsia="楷体" w:cs="Times New Roman"/>
        </w:rPr>
        <w:t>, we propose to use the simplest centered second</w:t>
      </w:r>
      <w:r>
        <w:rPr>
          <w:rFonts w:hint="eastAsia" w:ascii="Times New Roman" w:hAnsi="Times New Roman" w:eastAsia="楷体" w:cs="Times New Roman"/>
          <w:lang w:eastAsia="zh-CN"/>
        </w:rPr>
        <w:t>-</w:t>
      </w:r>
      <w:r>
        <w:rPr>
          <w:rFonts w:ascii="Times New Roman" w:hAnsi="Times New Roman" w:eastAsia="楷体" w:cs="Times New Roman"/>
        </w:rPr>
        <w:t>order staggered</w:t>
      </w:r>
      <w:r>
        <w:rPr>
          <w:rFonts w:hint="eastAsia" w:ascii="Times New Roman" w:hAnsi="Times New Roman" w:eastAsia="楷体" w:cs="Times New Roman"/>
          <w:lang w:eastAsia="zh-CN"/>
        </w:rPr>
        <w:t>-</w:t>
      </w:r>
      <w:r>
        <w:rPr>
          <w:rFonts w:ascii="Times New Roman" w:hAnsi="Times New Roman" w:eastAsia="楷体" w:cs="Times New Roman"/>
        </w:rPr>
        <w:t>grid FD operator for the spatial derivatives in equations 2 and 3, while we use the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operator with same </w:t>
      </w:r>
      <w:del w:id="326" w:author="Administrator" w:date="2018-07-06T23:24:00Z">
        <w:r>
          <w:rPr>
            <w:rFonts w:ascii="Times New Roman" w:hAnsi="Times New Roman" w:eastAsia="楷体" w:cs="Times New Roman"/>
            <w:i/>
          </w:rPr>
          <w:delText>M</w:delText>
        </w:r>
      </w:del>
      <w:del w:id="327" w:author="Administrator" w:date="2018-07-06T23:24:00Z">
        <w:r>
          <w:rPr>
            <w:rFonts w:ascii="Times New Roman" w:hAnsi="Times New Roman" w:eastAsia="楷体" w:cs="Times New Roman"/>
          </w:rPr>
          <w:delText xml:space="preserve">  for</w:delText>
        </w:r>
      </w:del>
      <w:ins w:id="328" w:author="Administrator" w:date="2018-07-06T23:24:00Z">
        <w:r>
          <w:rPr>
            <w:rFonts w:ascii="Times New Roman" w:hAnsi="Times New Roman" w:eastAsia="楷体" w:cs="Times New Roman"/>
            <w:i/>
          </w:rPr>
          <w:t>M</w:t>
        </w:r>
      </w:ins>
      <w:ins w:id="329" w:author="Administrator" w:date="2018-07-06T23:24:00Z">
        <w:r>
          <w:rPr>
            <w:rFonts w:ascii="Times New Roman" w:hAnsi="Times New Roman" w:eastAsia="楷体" w:cs="Times New Roman"/>
          </w:rPr>
          <w:t xml:space="preserve"> for</w:t>
        </w:r>
      </w:ins>
      <w:r>
        <w:rPr>
          <w:rFonts w:ascii="Times New Roman" w:hAnsi="Times New Roman" w:eastAsia="楷体" w:cs="Times New Roman"/>
        </w:rPr>
        <w:t xml:space="preserve"> the spatial derivatives in equation 1. </w:t>
      </w:r>
    </w:p>
    <w:p>
      <w:pPr>
        <w:spacing w:line="259" w:lineRule="auto"/>
        <w:jc w:val="right"/>
        <w:rPr>
          <w:ins w:id="331" w:author="Administrator" w:date="2018-07-06T23:24:00Z"/>
          <w:rFonts w:ascii="Times New Roman" w:hAnsi="Times New Roman" w:eastAsia="楷体" w:cs="Times New Roman"/>
          <w:b w:val="0"/>
          <w:bCs w:val="0"/>
          <w:rPrChange w:id="332" w:author="Administrator" w:date="2018-07-06T23:25:00Z">
            <w:rPr>
              <w:ins w:id="333" w:author="Administrator" w:date="2018-07-06T23:24:00Z"/>
              <w:b/>
              <w:bCs/>
            </w:rPr>
          </w:rPrChange>
        </w:rPr>
        <w:pPrChange w:id="330" w:author="Administrator" w:date="2018-07-06T23:25:00Z">
          <w:pPr>
            <w:spacing w:line="480" w:lineRule="auto"/>
          </w:pPr>
        </w:pPrChange>
      </w:pPr>
      <w:ins w:id="334" w:author="Administrator" w:date="2018-07-06T23:24:00Z"/>
      <w:ins w:id="335" w:author="Administrator" w:date="2018-07-06T23:24:00Z"/>
      <w:ins w:id="336" w:author="Administrator" w:date="2018-07-06T23:24:00Z"/>
      <w:ins w:id="337" w:author="Administrator" w:date="2018-07-06T23:24:00Z">
        <w:r>
          <w:rPr>
            <w:rFonts w:ascii="Times New Roman" w:hAnsi="Times New Roman" w:eastAsia="楷体" w:cs="Times New Roman"/>
          </w:rPr>
          <w:object>
            <v:shape id="_x0000_i1043" o:spt="75" type="#_x0000_t75" style="height:34.45pt;width:353.1pt;" o:ole="t" filled="f" o:preferrelative="t" stroked="f" coordsize="21600,21600">
              <v:path/>
              <v:fill on="f" focussize="0,0"/>
              <v:stroke on="f" joinstyle="miter"/>
              <v:imagedata r:id="rId20" o:title=""/>
              <o:lock v:ext="edit" aspectratio="t"/>
              <w10:wrap type="none"/>
              <w10:anchorlock/>
            </v:shape>
            <o:OLEObject Type="Embed" ProgID="Equation.3" ShapeID="_x0000_i1043" DrawAspect="Content" ObjectID="_1468075743" r:id="rId43">
              <o:LockedField>false</o:LockedField>
            </o:OLEObject>
          </w:object>
        </w:r>
      </w:ins>
      <w:ins w:id="339" w:author="Administrator" w:date="2018-07-06T23:24:00Z"/>
      <w:ins w:id="340" w:author="Administrator" w:date="2018-07-06T23:24:00Z">
        <w:r>
          <w:rPr>
            <w:rFonts w:hint="eastAsia" w:ascii="Times New Roman" w:hAnsi="Times New Roman" w:eastAsia="楷体" w:cs="Times New Roman"/>
            <w:rPrChange w:id="341" w:author="Administrator" w:date="2018-07-06T23:25:00Z">
              <w:rPr>
                <w:rFonts w:hint="eastAsia"/>
              </w:rPr>
            </w:rPrChange>
          </w:rPr>
          <w:t>（</w:t>
        </w:r>
      </w:ins>
      <w:ins w:id="342" w:author="Administrator" w:date="2018-07-06T23:25:00Z">
        <w:r>
          <w:rPr>
            <w:rFonts w:ascii="Times New Roman" w:hAnsi="Times New Roman" w:eastAsia="楷体" w:cs="Times New Roman"/>
            <w:lang w:eastAsia="en-US"/>
            <w:rPrChange w:id="343" w:author="Administrator" w:date="2018-07-06T23:25:00Z">
              <w:rPr>
                <w:lang w:eastAsia="zh-CN"/>
              </w:rPr>
            </w:rPrChange>
          </w:rPr>
          <w:t>10</w:t>
        </w:r>
      </w:ins>
      <w:ins w:id="344" w:author="Administrator" w:date="2018-07-06T23:24:00Z">
        <w:r>
          <w:rPr>
            <w:rFonts w:hint="eastAsia" w:ascii="Times New Roman" w:hAnsi="Times New Roman" w:eastAsia="楷体" w:cs="Times New Roman"/>
            <w:rPrChange w:id="345" w:author="Administrator" w:date="2018-07-06T23:25:00Z">
              <w:rPr>
                <w:rFonts w:hint="eastAsia"/>
              </w:rPr>
            </w:rPrChange>
          </w:rPr>
          <w:t>）</w:t>
        </w:r>
      </w:ins>
    </w:p>
    <w:p>
      <w:pPr>
        <w:wordWrap w:val="0"/>
        <w:spacing w:line="259" w:lineRule="auto"/>
        <w:jc w:val="right"/>
        <w:rPr>
          <w:ins w:id="347" w:author="Administrator" w:date="2018-07-06T23:24:00Z"/>
          <w:rFonts w:ascii="Times New Roman" w:hAnsi="Times New Roman" w:eastAsia="楷体" w:cs="Times New Roman"/>
          <w:rPrChange w:id="348" w:author="Administrator" w:date="2018-07-06T23:25:00Z">
            <w:rPr>
              <w:ins w:id="349" w:author="Administrator" w:date="2018-07-06T23:24:00Z"/>
            </w:rPr>
          </w:rPrChange>
        </w:rPr>
        <w:pPrChange w:id="346" w:author="Administrator" w:date="2018-07-07T22:44:00Z">
          <w:pPr>
            <w:spacing w:line="480" w:lineRule="auto"/>
          </w:pPr>
        </w:pPrChange>
      </w:pPr>
      <w:ins w:id="350" w:author="Administrator" w:date="2018-07-06T23:24:00Z"/>
      <w:ins w:id="351" w:author="Administrator" w:date="2018-07-06T23:24:00Z"/>
      <w:ins w:id="352" w:author="Administrator" w:date="2018-07-06T23:24:00Z"/>
      <w:ins w:id="353" w:author="Administrator" w:date="2018-07-06T23:24:00Z">
        <w:r>
          <w:rPr>
            <w:rFonts w:ascii="Times New Roman" w:hAnsi="Times New Roman" w:eastAsia="楷体" w:cs="Times New Roman"/>
            <w:position w:val="-24"/>
          </w:rPr>
          <w:object>
            <v:shape id="_x0000_i1044" o:spt="75" type="#_x0000_t75" style="height:31.3pt;width:192.85pt;" o:ole="t" filled="f" o:preferrelative="t" stroked="f" coordsize="21600,21600">
              <v:path/>
              <v:fill on="f" focussize="0,0"/>
              <v:stroke on="f" joinstyle="miter"/>
              <v:imagedata r:id="rId45" o:title=""/>
              <o:lock v:ext="edit" aspectratio="t"/>
              <w10:wrap type="none"/>
              <w10:anchorlock/>
            </v:shape>
            <o:OLEObject Type="Embed" ProgID="Equation.3" ShapeID="_x0000_i1044" DrawAspect="Content" ObjectID="_1468075744" r:id="rId44">
              <o:LockedField>false</o:LockedField>
            </o:OLEObject>
          </w:object>
        </w:r>
      </w:ins>
      <w:ins w:id="355" w:author="Administrator" w:date="2018-07-06T23:24:00Z"/>
      <w:ins w:id="356" w:author="Administrator" w:date="2018-07-07T22:44:00Z">
        <w:r>
          <w:rPr>
            <w:rFonts w:hint="eastAsia" w:ascii="Times New Roman" w:hAnsi="Times New Roman" w:eastAsia="楷体" w:cs="Times New Roman"/>
            <w:position w:val="-24"/>
            <w:lang w:eastAsia="zh-CN"/>
          </w:rPr>
          <w:t xml:space="preserve">                       </w:t>
        </w:r>
      </w:ins>
      <w:ins w:id="357" w:author="Administrator" w:date="2018-07-06T23:24:00Z">
        <w:r>
          <w:rPr>
            <w:rFonts w:hint="eastAsia" w:ascii="Times New Roman" w:hAnsi="Times New Roman" w:eastAsia="楷体" w:cs="Times New Roman"/>
            <w:rPrChange w:id="358" w:author="Administrator" w:date="2018-07-06T23:25:00Z">
              <w:rPr>
                <w:rFonts w:hint="eastAsia"/>
              </w:rPr>
            </w:rPrChange>
          </w:rPr>
          <w:t>（</w:t>
        </w:r>
      </w:ins>
      <w:ins w:id="359" w:author="Administrator" w:date="2018-07-06T23:25:00Z">
        <w:r>
          <w:rPr>
            <w:rFonts w:ascii="Times New Roman" w:hAnsi="Times New Roman" w:eastAsia="楷体" w:cs="Times New Roman"/>
            <w:lang w:eastAsia="en-US"/>
            <w:rPrChange w:id="360" w:author="Administrator" w:date="2018-07-06T23:25:00Z">
              <w:rPr>
                <w:lang w:eastAsia="zh-CN"/>
              </w:rPr>
            </w:rPrChange>
          </w:rPr>
          <w:t>11</w:t>
        </w:r>
      </w:ins>
      <w:ins w:id="361" w:author="Administrator" w:date="2018-07-06T23:24:00Z">
        <w:r>
          <w:rPr>
            <w:rFonts w:hint="eastAsia" w:ascii="Times New Roman" w:hAnsi="Times New Roman" w:eastAsia="楷体" w:cs="Times New Roman"/>
            <w:rPrChange w:id="362" w:author="Administrator" w:date="2018-07-06T23:25:00Z">
              <w:rPr>
                <w:rFonts w:hint="eastAsia"/>
              </w:rPr>
            </w:rPrChange>
          </w:rPr>
          <w:t>）</w:t>
        </w:r>
      </w:ins>
    </w:p>
    <w:p>
      <w:pPr>
        <w:wordWrap w:val="0"/>
        <w:spacing w:line="259" w:lineRule="auto"/>
        <w:jc w:val="right"/>
        <w:rPr>
          <w:ins w:id="364" w:author="Administrator" w:date="2018-07-06T23:24:00Z"/>
          <w:rFonts w:ascii="Times New Roman" w:hAnsi="Times New Roman" w:eastAsia="楷体" w:cs="Times New Roman"/>
          <w:rPrChange w:id="365" w:author="Administrator" w:date="2018-07-06T23:25:00Z">
            <w:rPr>
              <w:ins w:id="366" w:author="Administrator" w:date="2018-07-06T23:24:00Z"/>
            </w:rPr>
          </w:rPrChange>
        </w:rPr>
        <w:pPrChange w:id="363" w:author="Administrator" w:date="2018-07-07T22:44:00Z">
          <w:pPr>
            <w:spacing w:line="480" w:lineRule="auto"/>
          </w:pPr>
        </w:pPrChange>
      </w:pPr>
      <w:ins w:id="367" w:author="Administrator" w:date="2018-07-06T23:24:00Z"/>
      <w:ins w:id="368" w:author="Administrator" w:date="2018-07-06T23:24:00Z"/>
      <w:ins w:id="369" w:author="Administrator" w:date="2018-07-06T23:24:00Z"/>
      <w:ins w:id="370" w:author="Administrator" w:date="2018-07-06T23:24:00Z">
        <w:r>
          <w:rPr>
            <w:rFonts w:ascii="Times New Roman" w:hAnsi="Times New Roman" w:eastAsia="楷体" w:cs="Times New Roman"/>
            <w:position w:val="-24"/>
          </w:rPr>
          <w:object>
            <v:shape id="_x0000_i1045" o:spt="75" type="#_x0000_t75" style="height:31.3pt;width:192.85pt;" o:ole="t" filled="f" o:preferrelative="t" stroked="f" coordsize="21600,21600">
              <v:path/>
              <v:fill on="f" focussize="0,0"/>
              <v:stroke on="f" joinstyle="miter"/>
              <v:imagedata r:id="rId47" o:title=""/>
              <o:lock v:ext="edit" aspectratio="t"/>
              <w10:wrap type="none"/>
              <w10:anchorlock/>
            </v:shape>
            <o:OLEObject Type="Embed" ProgID="Equation.3" ShapeID="_x0000_i1045" DrawAspect="Content" ObjectID="_1468075745" r:id="rId46">
              <o:LockedField>false</o:LockedField>
            </o:OLEObject>
          </w:object>
        </w:r>
      </w:ins>
      <w:ins w:id="372" w:author="Administrator" w:date="2018-07-06T23:24:00Z"/>
      <w:ins w:id="373" w:author="Administrator" w:date="2018-07-07T22:44:00Z">
        <w:r>
          <w:rPr>
            <w:rFonts w:hint="eastAsia" w:ascii="Times New Roman" w:hAnsi="Times New Roman" w:eastAsia="楷体" w:cs="Times New Roman"/>
            <w:position w:val="-24"/>
            <w:lang w:eastAsia="zh-CN"/>
          </w:rPr>
          <w:t xml:space="preserve">                       </w:t>
        </w:r>
      </w:ins>
      <w:ins w:id="374" w:author="Administrator" w:date="2018-07-06T23:24:00Z">
        <w:r>
          <w:rPr>
            <w:rFonts w:hint="eastAsia" w:ascii="Times New Roman" w:hAnsi="Times New Roman" w:eastAsia="楷体" w:cs="Times New Roman"/>
            <w:rPrChange w:id="375" w:author="Administrator" w:date="2018-07-06T23:25:00Z">
              <w:rPr>
                <w:rFonts w:hint="eastAsia"/>
              </w:rPr>
            </w:rPrChange>
          </w:rPr>
          <w:t>（</w:t>
        </w:r>
      </w:ins>
      <w:ins w:id="376" w:author="Administrator" w:date="2018-07-06T23:25:00Z">
        <w:r>
          <w:rPr>
            <w:rFonts w:ascii="Times New Roman" w:hAnsi="Times New Roman" w:eastAsia="楷体" w:cs="Times New Roman"/>
            <w:lang w:eastAsia="en-US"/>
            <w:rPrChange w:id="377" w:author="Administrator" w:date="2018-07-06T23:25:00Z">
              <w:rPr>
                <w:lang w:eastAsia="zh-CN"/>
              </w:rPr>
            </w:rPrChange>
          </w:rPr>
          <w:t>12</w:t>
        </w:r>
      </w:ins>
      <w:ins w:id="378" w:author="Administrator" w:date="2018-07-06T23:24:00Z">
        <w:r>
          <w:rPr>
            <w:rFonts w:hint="eastAsia" w:ascii="Times New Roman" w:hAnsi="Times New Roman" w:eastAsia="楷体" w:cs="Times New Roman"/>
            <w:rPrChange w:id="379" w:author="Administrator" w:date="2018-07-06T23:25:00Z">
              <w:rPr>
                <w:rFonts w:hint="eastAsia"/>
              </w:rPr>
            </w:rPrChange>
          </w:rPr>
          <w:t>）</w:t>
        </w:r>
      </w:ins>
    </w:p>
    <w:p>
      <w:pPr>
        <w:spacing w:line="480" w:lineRule="auto"/>
        <w:ind w:firstLine="360" w:firstLineChars="150"/>
        <w:jc w:val="right"/>
        <w:rPr>
          <w:del w:id="381" w:author="Administrator" w:date="2018-07-06T23:24:00Z"/>
          <w:rFonts w:ascii="Times New Roman" w:hAnsi="Times New Roman" w:eastAsia="楷体" w:cs="Times New Roman"/>
          <w:b/>
          <w:bCs/>
        </w:rPr>
        <w:pPrChange w:id="380" w:author="Administrator" w:date="2018-07-08T11:15:00Z">
          <w:pPr>
            <w:spacing w:line="480" w:lineRule="auto"/>
            <w:ind w:firstLine="480"/>
            <w:jc w:val="right"/>
          </w:pPr>
        </w:pPrChange>
      </w:pPr>
      <w:del w:id="382" w:author="Administrator" w:date="2018-07-06T23:24:00Z"/>
      <w:del w:id="383" w:author="Administrator" w:date="2018-07-06T23:24:00Z"/>
      <w:del w:id="384" w:author="Administrator" w:date="2018-07-06T23:24:00Z"/>
      <w:del w:id="385" w:author="Administrator" w:date="2018-07-06T23:24:00Z">
        <w:r>
          <w:rPr>
            <w:rFonts w:ascii="Times New Roman" w:hAnsi="Times New Roman" w:eastAsia="楷体" w:cs="Times New Roman"/>
            <w:position w:val="-30"/>
          </w:rPr>
          <w:object>
            <v:shape id="_x0000_i1046" o:spt="75" type="#_x0000_t75" style="height:36.95pt;width:293pt;" o:ole="t" filled="f" o:preferrelative="t" stroked="f" coordsize="21600,21600">
              <v:path/>
              <v:fill on="f" focussize="0,0"/>
              <v:stroke on="f" joinstyle="miter"/>
              <v:imagedata r:id="rId49" o:title=""/>
              <o:lock v:ext="edit" aspectratio="t"/>
              <w10:wrap type="none"/>
              <w10:anchorlock/>
            </v:shape>
            <o:OLEObject Type="Embed" ProgID="Equation.3" ShapeID="_x0000_i1046" DrawAspect="Content" ObjectID="_1468075746" r:id="rId48">
              <o:LockedField>false</o:LockedField>
            </o:OLEObject>
          </w:object>
        </w:r>
      </w:del>
      <w:del w:id="387" w:author="Administrator" w:date="2018-07-06T23:24:00Z"/>
      <w:del w:id="388" w:author="Administrator" w:date="2018-07-06T23:24:00Z">
        <w:r>
          <w:rPr>
            <w:rFonts w:ascii="Times New Roman" w:hAnsi="Times New Roman" w:eastAsia="楷体" w:cs="Times New Roman"/>
          </w:rPr>
          <w:delText>（11）</w:delText>
        </w:r>
      </w:del>
    </w:p>
    <w:p>
      <w:pPr>
        <w:spacing w:line="480" w:lineRule="auto"/>
        <w:ind w:firstLine="360" w:firstLineChars="150"/>
        <w:jc w:val="right"/>
        <w:rPr>
          <w:del w:id="390" w:author="Administrator" w:date="2018-07-06T23:24:00Z"/>
          <w:rFonts w:ascii="Times New Roman" w:hAnsi="Times New Roman" w:eastAsia="楷体" w:cs="Times New Roman"/>
        </w:rPr>
        <w:pPrChange w:id="389" w:author="Administrator" w:date="2018-07-08T11:15:00Z">
          <w:pPr>
            <w:spacing w:line="480" w:lineRule="auto"/>
            <w:jc w:val="right"/>
          </w:pPr>
        </w:pPrChange>
      </w:pPr>
      <w:del w:id="391" w:author="Administrator" w:date="2018-07-06T23:24:00Z"/>
      <w:del w:id="392" w:author="Administrator" w:date="2018-07-06T23:24:00Z"/>
      <w:del w:id="393" w:author="Administrator" w:date="2018-07-06T23:24:00Z"/>
      <w:del w:id="394" w:author="Administrator" w:date="2018-07-06T23:24:00Z">
        <w:r>
          <w:rPr>
            <w:rFonts w:ascii="Times New Roman" w:hAnsi="Times New Roman" w:eastAsia="楷体" w:cs="Times New Roman"/>
            <w:position w:val="-24"/>
          </w:rPr>
          <w:object>
            <v:shape id="_x0000_i1047" o:spt="75" type="#_x0000_t75" style="height:33.8pt;width:118.95pt;" o:ole="t" filled="f" o:preferrelative="t" stroked="f" coordsize="21600,21600">
              <v:path/>
              <v:fill on="f" focussize="0,0"/>
              <v:stroke on="f" joinstyle="miter"/>
              <v:imagedata r:id="rId51" o:title=""/>
              <o:lock v:ext="edit" aspectratio="t"/>
              <w10:wrap type="none"/>
              <w10:anchorlock/>
            </v:shape>
            <o:OLEObject Type="Embed" ProgID="Equation.3" ShapeID="_x0000_i1047" DrawAspect="Content" ObjectID="_1468075747" r:id="rId50">
              <o:LockedField>false</o:LockedField>
            </o:OLEObject>
          </w:object>
        </w:r>
      </w:del>
      <w:del w:id="396" w:author="Administrator" w:date="2018-07-06T23:24:00Z"/>
      <w:del w:id="397" w:author="Administrator" w:date="2018-07-06T23:24:00Z">
        <w:r>
          <w:rPr>
            <w:rFonts w:ascii="Times New Roman" w:hAnsi="Times New Roman" w:eastAsia="楷体" w:cs="Times New Roman"/>
          </w:rPr>
          <w:delText>（12）</w:delText>
        </w:r>
      </w:del>
    </w:p>
    <w:p>
      <w:pPr>
        <w:spacing w:line="480" w:lineRule="auto"/>
        <w:ind w:firstLine="360" w:firstLineChars="150"/>
        <w:jc w:val="right"/>
        <w:rPr>
          <w:del w:id="399" w:author="Administrator" w:date="2018-07-06T23:24:00Z"/>
          <w:rFonts w:ascii="Times New Roman" w:hAnsi="Times New Roman" w:eastAsia="楷体" w:cs="Times New Roman"/>
        </w:rPr>
        <w:pPrChange w:id="398" w:author="Administrator" w:date="2018-07-08T11:15:00Z">
          <w:pPr>
            <w:spacing w:line="480" w:lineRule="auto"/>
            <w:jc w:val="right"/>
          </w:pPr>
        </w:pPrChange>
      </w:pPr>
      <w:del w:id="400" w:author="Administrator" w:date="2018-07-06T23:24:00Z"/>
      <w:del w:id="401" w:author="Administrator" w:date="2018-07-06T23:24:00Z"/>
      <w:del w:id="402" w:author="Administrator" w:date="2018-07-06T23:24:00Z"/>
      <w:del w:id="403" w:author="Administrator" w:date="2018-07-06T23:24:00Z">
        <w:r>
          <w:rPr>
            <w:rFonts w:ascii="Times New Roman" w:hAnsi="Times New Roman" w:eastAsia="楷体" w:cs="Times New Roman"/>
            <w:position w:val="-24"/>
          </w:rPr>
          <w:object>
            <v:shape id="_x0000_i1048" o:spt="75" type="#_x0000_t75" style="height:33.8pt;width:118.95pt;" o:ole="t" filled="f" o:preferrelative="t" stroked="f" coordsize="21600,21600">
              <v:path/>
              <v:fill on="f" focussize="0,0"/>
              <v:stroke on="f" joinstyle="miter"/>
              <v:imagedata r:id="rId53" o:title=""/>
              <o:lock v:ext="edit" aspectratio="t"/>
              <w10:wrap type="none"/>
              <w10:anchorlock/>
            </v:shape>
            <o:OLEObject Type="Embed" ProgID="Equation.3" ShapeID="_x0000_i1048" DrawAspect="Content" ObjectID="_1468075748" r:id="rId52">
              <o:LockedField>false</o:LockedField>
            </o:OLEObject>
          </w:object>
        </w:r>
      </w:del>
      <w:del w:id="405" w:author="Administrator" w:date="2018-07-06T23:24:00Z"/>
      <w:del w:id="406" w:author="Administrator" w:date="2018-07-06T23:24:00Z">
        <w:r>
          <w:rPr>
            <w:rFonts w:ascii="Times New Roman" w:hAnsi="Times New Roman" w:eastAsia="楷体" w:cs="Times New Roman"/>
          </w:rPr>
          <w:delText>（13）</w:delText>
        </w:r>
      </w:del>
    </w:p>
    <w:p>
      <w:pPr>
        <w:spacing w:line="480" w:lineRule="auto"/>
        <w:ind w:firstLine="360" w:firstLineChars="150"/>
        <w:rPr>
          <w:ins w:id="408" w:author="Administrator" w:date="2018-07-06T23:44:00Z"/>
          <w:lang w:eastAsia="zh-CN"/>
        </w:rPr>
        <w:pPrChange w:id="407" w:author="Administrator" w:date="2018-07-08T11:15:00Z">
          <w:pPr>
            <w:spacing w:line="480" w:lineRule="auto"/>
          </w:pPr>
        </w:pPrChange>
      </w:pPr>
      <w:r>
        <w:rPr>
          <w:rFonts w:ascii="Times New Roman" w:hAnsi="Times New Roman" w:eastAsia="楷体" w:cs="Times New Roman"/>
        </w:rPr>
        <w:t>We call the staggered</w:t>
      </w:r>
      <w:r>
        <w:rPr>
          <w:rFonts w:hint="eastAsia" w:ascii="Times New Roman" w:hAnsi="Times New Roman" w:eastAsia="楷体" w:cs="Times New Roman"/>
          <w:lang w:eastAsia="zh-CN"/>
        </w:rPr>
        <w:t>-</w:t>
      </w:r>
      <w:r>
        <w:rPr>
          <w:rFonts w:ascii="Times New Roman" w:hAnsi="Times New Roman" w:eastAsia="楷体" w:cs="Times New Roman"/>
        </w:rPr>
        <w:t>grid FD scheme in equations 1</w:t>
      </w:r>
      <w:del w:id="409" w:author="Administrator" w:date="2018-07-06T23:27:00Z">
        <w:r>
          <w:rPr>
            <w:rFonts w:ascii="Times New Roman" w:hAnsi="Times New Roman" w:eastAsia="楷体" w:cs="Times New Roman"/>
          </w:rPr>
          <w:delText>1)-1</w:delText>
        </w:r>
      </w:del>
      <w:ins w:id="410" w:author="Administrator" w:date="2018-07-06T23:27:00Z">
        <w:r>
          <w:rPr>
            <w:rFonts w:hint="eastAsia" w:ascii="Times New Roman" w:hAnsi="Times New Roman" w:eastAsia="楷体" w:cs="Times New Roman"/>
            <w:lang w:eastAsia="zh-CN"/>
          </w:rPr>
          <w:t>0-12</w:t>
        </w:r>
      </w:ins>
      <w:del w:id="411" w:author="Administrator" w:date="2018-07-06T23:27:00Z">
        <w:r>
          <w:rPr>
            <w:rFonts w:ascii="Times New Roman" w:hAnsi="Times New Roman" w:eastAsia="楷体" w:cs="Times New Roman"/>
          </w:rPr>
          <w:delText>3</w:delText>
        </w:r>
      </w:del>
      <w:r>
        <w:rPr>
          <w:rFonts w:ascii="Times New Roman" w:hAnsi="Times New Roman" w:eastAsia="楷体" w:cs="Times New Roman"/>
        </w:rPr>
        <w:t xml:space="preserve"> as the </w:t>
      </w:r>
      <w:del w:id="412" w:author="Administrator" w:date="2018-07-06T23:27:00Z">
        <w:r>
          <w:rPr>
            <w:rFonts w:ascii="Times New Roman" w:hAnsi="Times New Roman" w:eastAsia="楷体" w:cs="Times New Roman"/>
          </w:rPr>
          <w:delText xml:space="preserve">new </w:delText>
        </w:r>
      </w:del>
      <w:ins w:id="413" w:author="Administrator" w:date="2018-07-06T23:27:00Z">
        <w:r>
          <w:rPr>
            <w:rFonts w:hint="eastAsia" w:ascii="Times New Roman" w:hAnsi="Times New Roman" w:eastAsia="楷体" w:cs="Times New Roman"/>
            <w:lang w:eastAsia="zh-CN"/>
          </w:rPr>
          <w:t>simplified</w:t>
        </w:r>
      </w:ins>
      <w:ins w:id="414" w:author="Administrator" w:date="2018-07-07T22:45: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ins w:id="415" w:author="Administrator" w:date="2018-07-06T23:28:00Z">
        <w:r>
          <w:rPr>
            <w:rFonts w:hint="eastAsia" w:ascii="Times New Roman" w:hAnsi="Times New Roman" w:eastAsia="楷体" w:cs="Times New Roman"/>
            <w:lang w:eastAsia="zh-CN"/>
          </w:rPr>
          <w:t>-</w:t>
        </w:r>
      </w:ins>
      <w:r>
        <w:rPr>
          <w:rFonts w:ascii="Times New Roman" w:hAnsi="Times New Roman" w:eastAsia="楷体" w:cs="Times New Roman"/>
        </w:rPr>
        <w:t>grid FD scheme for the first</w:t>
      </w:r>
      <w:r>
        <w:rPr>
          <w:rFonts w:hint="eastAsia" w:ascii="Times New Roman" w:hAnsi="Times New Roman" w:eastAsia="楷体" w:cs="Times New Roman"/>
          <w:lang w:eastAsia="zh-CN"/>
        </w:rPr>
        <w:t>-</w:t>
      </w:r>
      <w:r>
        <w:rPr>
          <w:rFonts w:ascii="Times New Roman" w:hAnsi="Times New Roman" w:eastAsia="楷体" w:cs="Times New Roman"/>
        </w:rPr>
        <w:t>order acoustic wave</w:t>
      </w:r>
      <w:r>
        <w:rPr>
          <w:rFonts w:hint="eastAsia" w:ascii="Times New Roman" w:hAnsi="Times New Roman" w:eastAsia="楷体" w:cs="Times New Roman"/>
          <w:lang w:eastAsia="zh-CN"/>
        </w:rPr>
        <w:t>-</w:t>
      </w:r>
      <w:r>
        <w:rPr>
          <w:rFonts w:ascii="Times New Roman" w:hAnsi="Times New Roman" w:eastAsia="楷体" w:cs="Times New Roman"/>
        </w:rPr>
        <w:t>equation. The proposed staggered</w:t>
      </w:r>
      <w:r>
        <w:rPr>
          <w:rFonts w:hint="eastAsia" w:ascii="Times New Roman" w:hAnsi="Times New Roman" w:eastAsia="楷体" w:cs="Times New Roman"/>
          <w:lang w:eastAsia="zh-CN"/>
        </w:rPr>
        <w:t>-</w:t>
      </w:r>
      <w:r>
        <w:rPr>
          <w:rFonts w:ascii="Times New Roman" w:hAnsi="Times New Roman" w:eastAsia="楷体" w:cs="Times New Roman"/>
        </w:rPr>
        <w:t>grid FD scheme is exactly the same as the traditional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except we use shorter FD operator for equations </w:t>
      </w:r>
      <w:del w:id="416" w:author="Administrator" w:date="2018-07-08T11:15:00Z">
        <w:r>
          <w:rPr>
            <w:rFonts w:ascii="Times New Roman" w:hAnsi="Times New Roman" w:eastAsia="楷体" w:cs="Times New Roman"/>
          </w:rPr>
          <w:delText xml:space="preserve">12 </w:delText>
        </w:r>
      </w:del>
      <w:ins w:id="417" w:author="Administrator" w:date="2018-07-08T11:15:00Z">
        <w:r>
          <w:rPr>
            <w:rFonts w:ascii="Times New Roman" w:hAnsi="Times New Roman" w:eastAsia="楷体" w:cs="Times New Roman"/>
          </w:rPr>
          <w:t>1</w:t>
        </w:r>
      </w:ins>
      <w:ins w:id="418" w:author="Administrator" w:date="2018-07-08T11:15:00Z">
        <w:r>
          <w:rPr>
            <w:rFonts w:hint="eastAsia" w:ascii="Times New Roman" w:hAnsi="Times New Roman" w:eastAsia="楷体" w:cs="Times New Roman"/>
            <w:lang w:eastAsia="zh-CN"/>
          </w:rPr>
          <w:t>1</w:t>
        </w:r>
      </w:ins>
      <w:ins w:id="419" w:author="Administrator" w:date="2018-07-08T11:15:00Z">
        <w:r>
          <w:rPr>
            <w:rFonts w:ascii="Times New Roman" w:hAnsi="Times New Roman" w:eastAsia="楷体" w:cs="Times New Roman"/>
          </w:rPr>
          <w:t xml:space="preserve"> </w:t>
        </w:r>
      </w:ins>
      <w:r>
        <w:rPr>
          <w:rFonts w:ascii="Times New Roman" w:hAnsi="Times New Roman" w:eastAsia="楷体" w:cs="Times New Roman"/>
        </w:rPr>
        <w:t xml:space="preserve">and </w:t>
      </w:r>
      <w:del w:id="420" w:author="Administrator" w:date="2018-07-08T11:15:00Z">
        <w:r>
          <w:rPr>
            <w:rFonts w:ascii="Times New Roman" w:hAnsi="Times New Roman" w:eastAsia="楷体" w:cs="Times New Roman"/>
          </w:rPr>
          <w:delText>13</w:delText>
        </w:r>
      </w:del>
      <w:ins w:id="421" w:author="Administrator" w:date="2018-07-08T11:15:00Z">
        <w:r>
          <w:rPr>
            <w:rFonts w:ascii="Times New Roman" w:hAnsi="Times New Roman" w:eastAsia="楷体" w:cs="Times New Roman"/>
          </w:rPr>
          <w:t>1</w:t>
        </w:r>
      </w:ins>
      <w:ins w:id="422" w:author="Administrator" w:date="2018-07-08T11:15:00Z">
        <w:r>
          <w:rPr>
            <w:rFonts w:hint="eastAsia" w:ascii="Times New Roman" w:hAnsi="Times New Roman" w:eastAsia="楷体" w:cs="Times New Roman"/>
            <w:lang w:eastAsia="zh-CN"/>
          </w:rPr>
          <w:t>2</w:t>
        </w:r>
      </w:ins>
      <w:r>
        <w:rPr>
          <w:rFonts w:ascii="Times New Roman" w:hAnsi="Times New Roman" w:eastAsia="楷体" w:cs="Times New Roman"/>
        </w:rPr>
        <w:t xml:space="preserve">. By </w:t>
      </w:r>
      <w:del w:id="423" w:author="Administrator" w:date="2018-07-06T23:28:00Z">
        <w:r>
          <w:rPr>
            <w:rFonts w:ascii="Times New Roman" w:hAnsi="Times New Roman" w:eastAsia="楷体" w:cs="Times New Roman"/>
            <w:highlight w:val="green"/>
            <w:rPrChange w:id="424" w:author="Administrator" w:date="2018-07-06T23:29:00Z">
              <w:rPr>
                <w:rFonts w:ascii="Times New Roman" w:hAnsi="Times New Roman" w:eastAsia="楷体" w:cs="Times New Roman"/>
              </w:rPr>
            </w:rPrChange>
          </w:rPr>
          <w:delText xml:space="preserve">careful </w:delText>
        </w:r>
      </w:del>
      <w:r>
        <w:rPr>
          <w:rFonts w:ascii="Times New Roman" w:hAnsi="Times New Roman" w:eastAsia="楷体" w:cs="Times New Roman"/>
          <w:highlight w:val="green"/>
          <w:rPrChange w:id="425" w:author="Administrator" w:date="2018-07-06T23:29:00Z">
            <w:rPr>
              <w:rFonts w:ascii="Times New Roman" w:hAnsi="Times New Roman" w:eastAsia="楷体" w:cs="Times New Roman"/>
            </w:rPr>
          </w:rPrChange>
        </w:rPr>
        <w:t>comparison</w:t>
      </w:r>
      <w:ins w:id="426" w:author="Administrator" w:date="2018-07-08T00:08: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of</w:t>
      </w:r>
      <w:ins w:id="427" w:author="Administrator" w:date="2018-07-08T00:08: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equations 4-6 with equations </w:t>
      </w:r>
      <w:del w:id="428" w:author="Administrator" w:date="2018-07-08T11:15:00Z">
        <w:r>
          <w:rPr>
            <w:rFonts w:ascii="Times New Roman" w:hAnsi="Times New Roman" w:eastAsia="楷体" w:cs="Times New Roman"/>
          </w:rPr>
          <w:delText>11</w:delText>
        </w:r>
      </w:del>
      <w:ins w:id="429" w:author="Administrator" w:date="2018-07-08T11:15:00Z">
        <w:r>
          <w:rPr>
            <w:rFonts w:ascii="Times New Roman" w:hAnsi="Times New Roman" w:eastAsia="楷体" w:cs="Times New Roman"/>
          </w:rPr>
          <w:t>1</w:t>
        </w:r>
      </w:ins>
      <w:ins w:id="430" w:author="Administrator" w:date="2018-07-08T11:15:00Z">
        <w:r>
          <w:rPr>
            <w:rFonts w:hint="eastAsia" w:ascii="Times New Roman" w:hAnsi="Times New Roman" w:eastAsia="楷体" w:cs="Times New Roman"/>
            <w:lang w:eastAsia="zh-CN"/>
          </w:rPr>
          <w:t>0</w:t>
        </w:r>
      </w:ins>
      <w:r>
        <w:rPr>
          <w:rFonts w:ascii="Times New Roman" w:hAnsi="Times New Roman" w:eastAsia="楷体" w:cs="Times New Roman"/>
        </w:rPr>
        <w:t>-</w:t>
      </w:r>
      <w:del w:id="431" w:author="Administrator" w:date="2018-07-08T11:16:00Z">
        <w:r>
          <w:rPr>
            <w:rFonts w:ascii="Times New Roman" w:hAnsi="Times New Roman" w:eastAsia="楷体" w:cs="Times New Roman"/>
          </w:rPr>
          <w:delText>13</w:delText>
        </w:r>
      </w:del>
      <w:ins w:id="432" w:author="Administrator" w:date="2018-07-08T11:16:00Z">
        <w:r>
          <w:rPr>
            <w:rFonts w:ascii="Times New Roman" w:hAnsi="Times New Roman" w:eastAsia="楷体" w:cs="Times New Roman"/>
          </w:rPr>
          <w:t>1</w:t>
        </w:r>
      </w:ins>
      <w:ins w:id="433" w:author="Administrator" w:date="2018-07-08T11:16:00Z">
        <w:r>
          <w:rPr>
            <w:rFonts w:hint="eastAsia" w:ascii="Times New Roman" w:hAnsi="Times New Roman" w:eastAsia="楷体" w:cs="Times New Roman"/>
            <w:lang w:eastAsia="zh-CN"/>
          </w:rPr>
          <w:t>2</w:t>
        </w:r>
      </w:ins>
      <w:r>
        <w:rPr>
          <w:rFonts w:ascii="Times New Roman" w:hAnsi="Times New Roman" w:eastAsia="楷体" w:cs="Times New Roman"/>
        </w:rPr>
        <w:t>, we find that the proposed staggered</w:t>
      </w:r>
      <w:r>
        <w:rPr>
          <w:rFonts w:hint="eastAsia" w:ascii="Times New Roman" w:hAnsi="Times New Roman" w:eastAsia="楷体" w:cs="Times New Roman"/>
          <w:lang w:eastAsia="zh-CN"/>
        </w:rPr>
        <w:t>-</w:t>
      </w:r>
      <w:r>
        <w:rPr>
          <w:rFonts w:ascii="Times New Roman" w:hAnsi="Times New Roman" w:eastAsia="楷体" w:cs="Times New Roman"/>
        </w:rPr>
        <w:t>grid FD scheme is more efficient</w:t>
      </w:r>
      <w:r>
        <w:rPr>
          <w:rFonts w:hint="eastAsia" w:ascii="Times New Roman" w:hAnsi="Times New Roman" w:eastAsia="楷体" w:cs="Times New Roman"/>
          <w:lang w:eastAsia="zh-CN"/>
        </w:rPr>
        <w:t>.</w:t>
      </w:r>
      <w:ins w:id="434" w:author="Administrator" w:date="2018-07-08T00:08:00Z">
        <w:r>
          <w:rPr>
            <w:rFonts w:hint="eastAsia" w:ascii="Times New Roman" w:hAnsi="Times New Roman" w:eastAsia="楷体" w:cs="Times New Roman"/>
            <w:lang w:eastAsia="zh-CN"/>
          </w:rPr>
          <w:t xml:space="preserve"> </w:t>
        </w:r>
      </w:ins>
      <w:r>
        <w:rPr>
          <w:highlight w:val="green"/>
          <w:rPrChange w:id="435" w:author="Administrator" w:date="2018-07-06T23:34:00Z">
            <w:rPr/>
          </w:rPrChange>
        </w:rPr>
        <w:t xml:space="preserve">We want to mention </w:t>
      </w:r>
      <w:ins w:id="436" w:author="Administrator" w:date="2018-07-06T23:34:00Z">
        <w:r>
          <w:rPr>
            <w:highlight w:val="green"/>
            <w:rPrChange w:id="437" w:author="Administrator" w:date="2018-07-06T23:34:00Z">
              <w:rPr/>
            </w:rPrChange>
          </w:rPr>
          <w:t xml:space="preserve">that </w:t>
        </w:r>
      </w:ins>
      <w:ins w:id="438" w:author="Administrator" w:date="2018-07-06T23:33:00Z">
        <w:r>
          <w:rPr>
            <w:highlight w:val="green"/>
            <w:lang w:eastAsia="zh-CN"/>
            <w:rPrChange w:id="439" w:author="Administrator" w:date="2018-07-06T23:34:00Z">
              <w:rPr>
                <w:lang w:eastAsia="zh-CN"/>
              </w:rPr>
            </w:rPrChange>
          </w:rPr>
          <w:t xml:space="preserve">in the provided source code the </w:t>
        </w:r>
      </w:ins>
      <w:ins w:id="440" w:author="Administrator" w:date="2018-07-08T11:16:00Z">
        <w:r>
          <w:rPr>
            <w:rFonts w:hint="eastAsia"/>
            <w:highlight w:val="green"/>
            <w:lang w:eastAsia="zh-CN"/>
          </w:rPr>
          <w:t xml:space="preserve">staggered-grid FD </w:t>
        </w:r>
      </w:ins>
      <w:ins w:id="441" w:author="Administrator" w:date="2018-07-06T23:33:00Z">
        <w:r>
          <w:rPr>
            <w:highlight w:val="green"/>
            <w:lang w:eastAsia="zh-CN"/>
            <w:rPrChange w:id="442" w:author="Administrator" w:date="2018-07-06T23:34:00Z">
              <w:rPr>
                <w:lang w:eastAsia="zh-CN"/>
              </w:rPr>
            </w:rPrChange>
          </w:rPr>
          <w:t>scheme is implemented in Matlab</w:t>
        </w:r>
      </w:ins>
      <w:ins w:id="443" w:author="Administrator" w:date="2018-07-07T00:09:00Z">
        <w:r>
          <w:rPr>
            <w:rStyle w:val="16"/>
            <w:lang w:eastAsia="zh-CN"/>
          </w:rPr>
          <w:footnoteReference w:id="0"/>
        </w:r>
      </w:ins>
      <w:ins w:id="444" w:author="Administrator" w:date="2018-07-06T23:34:00Z">
        <w:r>
          <w:rPr>
            <w:rFonts w:hint="eastAsia"/>
            <w:lang w:eastAsia="zh-CN"/>
          </w:rPr>
          <w:t xml:space="preserve">. </w:t>
        </w:r>
      </w:ins>
      <w:del w:id="445" w:author="Administrator" w:date="2018-07-06T23:33:00Z">
        <w:r>
          <w:rPr/>
          <w:delText xml:space="preserve">that </w:delText>
        </w:r>
      </w:del>
      <w:del w:id="446" w:author="Administrator" w:date="2018-07-06T23:34:00Z">
        <w:r>
          <w:rPr/>
          <w:delText>w</w:delText>
        </w:r>
      </w:del>
      <w:ins w:id="447" w:author="Administrator" w:date="2018-07-06T23:34:00Z">
        <w:r>
          <w:rPr>
            <w:rFonts w:hint="eastAsia"/>
            <w:lang w:eastAsia="zh-CN"/>
          </w:rPr>
          <w:t>W</w:t>
        </w:r>
      </w:ins>
      <w:r>
        <w:t>e use matrix shift and subtraction to calculate the finite</w:t>
      </w:r>
      <w:r>
        <w:rPr>
          <w:rFonts w:hint="eastAsia" w:eastAsia="宋体"/>
          <w:lang w:eastAsia="zh-CN"/>
        </w:rPr>
        <w:t>-</w:t>
      </w:r>
      <w:r>
        <w:t>difference to accelerate the wave</w:t>
      </w:r>
      <w:del w:id="448" w:author="Administrator" w:date="2018-07-06T23:38:00Z">
        <w:r>
          <w:rPr>
            <w:rFonts w:hint="eastAsia" w:eastAsia="宋体"/>
            <w:lang w:eastAsia="zh-CN"/>
          </w:rPr>
          <w:delText>-</w:delText>
        </w:r>
      </w:del>
      <w:ins w:id="449" w:author="Administrator" w:date="2018-07-06T23:38:00Z">
        <w:r>
          <w:rPr>
            <w:rFonts w:hint="eastAsia" w:eastAsia="宋体"/>
            <w:lang w:eastAsia="zh-CN"/>
          </w:rPr>
          <w:t>-</w:t>
        </w:r>
      </w:ins>
      <w:r>
        <w:t xml:space="preserve">equation </w:t>
      </w:r>
      <w:del w:id="450" w:author="Administrator" w:date="2018-07-06T23:36:00Z">
        <w:r>
          <w:rPr/>
          <w:delText>simulation</w:delText>
        </w:r>
      </w:del>
      <w:ins w:id="451" w:author="Administrator" w:date="2018-07-06T23:36:00Z">
        <w:r>
          <w:rPr/>
          <w:t>simulation</w:t>
        </w:r>
      </w:ins>
      <w:ins w:id="452" w:author="Administrator" w:date="2018-07-06T23:36:00Z">
        <w:r>
          <w:rPr>
            <w:lang w:eastAsia="zh-CN"/>
          </w:rPr>
          <w:t xml:space="preserve"> (</w:t>
        </w:r>
      </w:ins>
      <w:ins w:id="453" w:author="Administrator" w:date="2018-07-06T23:34:00Z">
        <w:r>
          <w:rPr>
            <w:highlight w:val="green"/>
            <w:rPrChange w:id="454" w:author="Administrator" w:date="2018-07-06T23:36:00Z">
              <w:rPr/>
            </w:rPrChange>
          </w:rPr>
          <w:t>matrix shift</w:t>
        </w:r>
      </w:ins>
      <w:ins w:id="455" w:author="Administrator" w:date="2018-07-06T23:34:00Z">
        <w:r>
          <w:rPr>
            <w:highlight w:val="green"/>
            <w:lang w:eastAsia="zh-CN"/>
            <w:rPrChange w:id="456" w:author="Administrator" w:date="2018-07-06T23:36:00Z">
              <w:rPr>
                <w:lang w:eastAsia="zh-CN"/>
              </w:rPr>
            </w:rPrChange>
          </w:rPr>
          <w:t xml:space="preserve">s are </w:t>
        </w:r>
      </w:ins>
      <w:ins w:id="457" w:author="Administrator" w:date="2018-07-06T23:35:00Z">
        <w:r>
          <w:rPr>
            <w:highlight w:val="green"/>
            <w:lang w:eastAsia="zh-CN"/>
            <w:rPrChange w:id="458" w:author="Administrator" w:date="2018-07-06T23:36:00Z">
              <w:rPr>
                <w:lang w:eastAsia="zh-CN"/>
              </w:rPr>
            </w:rPrChange>
          </w:rPr>
          <w:t>typically</w:t>
        </w:r>
      </w:ins>
      <w:ins w:id="459" w:author="Administrator" w:date="2018-07-06T23:34:00Z">
        <w:r>
          <w:rPr>
            <w:highlight w:val="green"/>
            <w:lang w:eastAsia="zh-CN"/>
            <w:rPrChange w:id="460" w:author="Administrator" w:date="2018-07-06T23:36:00Z">
              <w:rPr>
                <w:lang w:eastAsia="zh-CN"/>
              </w:rPr>
            </w:rPrChange>
          </w:rPr>
          <w:t xml:space="preserve"> related to Matlab implementation</w:t>
        </w:r>
      </w:ins>
      <w:ins w:id="461" w:author="Administrator" w:date="2018-07-06T23:34:00Z">
        <w:r>
          <w:rPr>
            <w:rFonts w:hint="eastAsia"/>
            <w:lang w:eastAsia="zh-CN"/>
          </w:rPr>
          <w:t>)</w:t>
        </w:r>
      </w:ins>
      <w:r>
        <w:t>. There are 28 matrix subtractio</w:t>
      </w:r>
      <w:r>
        <w:rPr>
          <w:rFonts w:eastAsia="宋体"/>
          <w:lang w:eastAsia="zh-CN"/>
        </w:rPr>
        <w:t>ns</w:t>
      </w:r>
      <w:r>
        <w:t xml:space="preserve"> for the spatial derivatives in equations 4 -6 while there are 16 matrix subtraction</w:t>
      </w:r>
      <w:r>
        <w:rPr>
          <w:rFonts w:hint="eastAsia" w:eastAsia="宋体"/>
          <w:lang w:eastAsia="zh-CN"/>
        </w:rPr>
        <w:t>s</w:t>
      </w:r>
      <w:r>
        <w:t xml:space="preserve"> for the spatial derivatives in equations </w:t>
      </w:r>
      <w:del w:id="462" w:author="Administrator" w:date="2018-07-06T23:39:00Z">
        <w:r>
          <w:rPr/>
          <w:delText xml:space="preserve">11 </w:delText>
        </w:r>
      </w:del>
      <w:ins w:id="463" w:author="Administrator" w:date="2018-07-06T23:39:00Z">
        <w:r>
          <w:rPr/>
          <w:t>1</w:t>
        </w:r>
      </w:ins>
      <w:ins w:id="464" w:author="Administrator" w:date="2018-07-06T23:39:00Z">
        <w:r>
          <w:rPr>
            <w:rFonts w:hint="eastAsia"/>
            <w:lang w:eastAsia="zh-CN"/>
          </w:rPr>
          <w:t>0</w:t>
        </w:r>
      </w:ins>
      <w:r>
        <w:t>-</w:t>
      </w:r>
      <w:del w:id="465" w:author="Administrator" w:date="2018-07-06T23:39:00Z">
        <w:r>
          <w:rPr/>
          <w:delText>13</w:delText>
        </w:r>
      </w:del>
      <w:ins w:id="466" w:author="Administrator" w:date="2018-07-06T23:39:00Z">
        <w:r>
          <w:rPr/>
          <w:t>1</w:t>
        </w:r>
      </w:ins>
      <w:ins w:id="467" w:author="Administrator" w:date="2018-07-06T23:39:00Z">
        <w:r>
          <w:rPr>
            <w:rFonts w:hint="eastAsia"/>
            <w:lang w:eastAsia="zh-CN"/>
          </w:rPr>
          <w:t>2</w:t>
        </w:r>
      </w:ins>
      <w:r>
        <w:t>when M=7. At the same time, there are 56 matrix shift</w:t>
      </w:r>
      <w:r>
        <w:rPr>
          <w:rFonts w:hint="eastAsia" w:eastAsia="宋体"/>
          <w:lang w:eastAsia="zh-CN"/>
        </w:rPr>
        <w:t>s</w:t>
      </w:r>
      <w:r>
        <w:t xml:space="preserve"> for the spatial derivatives in equations 4 -6 while there are 30 matrix shift</w:t>
      </w:r>
      <w:r>
        <w:rPr>
          <w:rFonts w:hint="eastAsia" w:eastAsia="宋体"/>
          <w:lang w:eastAsia="zh-CN"/>
        </w:rPr>
        <w:t>s</w:t>
      </w:r>
      <w:r>
        <w:t xml:space="preserve"> for the spatial derivatives in equations </w:t>
      </w:r>
      <w:del w:id="468" w:author="Administrator" w:date="2018-07-06T23:41:00Z">
        <w:r>
          <w:rPr/>
          <w:delText xml:space="preserve">11 </w:delText>
        </w:r>
      </w:del>
      <w:ins w:id="469" w:author="Administrator" w:date="2018-07-06T23:41:00Z">
        <w:r>
          <w:rPr/>
          <w:t>1</w:t>
        </w:r>
      </w:ins>
      <w:ins w:id="470" w:author="Administrator" w:date="2018-07-06T23:41:00Z">
        <w:r>
          <w:rPr>
            <w:rFonts w:hint="eastAsia"/>
            <w:lang w:eastAsia="zh-CN"/>
          </w:rPr>
          <w:t>0</w:t>
        </w:r>
      </w:ins>
      <w:r>
        <w:t>-</w:t>
      </w:r>
      <w:del w:id="471" w:author="Administrator" w:date="2018-07-06T23:41:00Z">
        <w:r>
          <w:rPr/>
          <w:delText>13</w:delText>
        </w:r>
      </w:del>
      <w:ins w:id="472" w:author="Administrator" w:date="2018-07-06T23:41:00Z">
        <w:r>
          <w:rPr/>
          <w:t>1</w:t>
        </w:r>
      </w:ins>
      <w:ins w:id="473" w:author="Administrator" w:date="2018-07-06T23:41:00Z">
        <w:r>
          <w:rPr>
            <w:rFonts w:hint="eastAsia"/>
            <w:lang w:eastAsia="zh-CN"/>
          </w:rPr>
          <w:t>2</w:t>
        </w:r>
      </w:ins>
      <w:r>
        <w:t>when M=7. Therefore, the new staggered</w:t>
      </w:r>
      <w:r>
        <w:rPr>
          <w:rFonts w:hint="eastAsia" w:eastAsia="宋体"/>
          <w:lang w:eastAsia="zh-CN"/>
        </w:rPr>
        <w:t>-</w:t>
      </w:r>
      <w:r>
        <w:t xml:space="preserve">grid FD scheme </w:t>
      </w:r>
      <w:r>
        <w:rPr>
          <w:highlight w:val="green"/>
          <w:rPrChange w:id="474" w:author="Administrator" w:date="2018-07-06T23:32:00Z">
            <w:rPr/>
          </w:rPrChange>
        </w:rPr>
        <w:t xml:space="preserve">can save about 45 percent of </w:t>
      </w:r>
      <w:del w:id="475" w:author="Administrator" w:date="2018-07-06T23:32:00Z">
        <w:r>
          <w:rPr>
            <w:highlight w:val="green"/>
            <w:rPrChange w:id="476" w:author="Administrator" w:date="2018-07-06T23:32:00Z">
              <w:rPr/>
            </w:rPrChange>
          </w:rPr>
          <w:delText>simulation time</w:delText>
        </w:r>
      </w:del>
      <w:ins w:id="477" w:author="Administrator" w:date="2018-07-06T23:32:00Z">
        <w:r>
          <w:rPr>
            <w:highlight w:val="green"/>
            <w:lang w:eastAsia="zh-CN"/>
            <w:rPrChange w:id="478" w:author="Administrator" w:date="2018-07-06T23:32:00Z">
              <w:rPr>
                <w:lang w:eastAsia="zh-CN"/>
              </w:rPr>
            </w:rPrChange>
          </w:rPr>
          <w:t>floating point calculations</w:t>
        </w:r>
      </w:ins>
      <w:r>
        <w:t xml:space="preserve"> when M</w:t>
      </w:r>
      <w:r>
        <w:rPr>
          <w:rFonts w:hint="eastAsia" w:eastAsia="宋体"/>
          <w:lang w:eastAsia="zh-CN"/>
        </w:rPr>
        <w:t>=</w:t>
      </w:r>
      <w:r>
        <w:t xml:space="preserve">7. In the following, we will demonstrate the advantage of the </w:t>
      </w:r>
      <w:del w:id="479" w:author="Administrator" w:date="2018-07-08T11:18:00Z">
        <w:r>
          <w:rPr/>
          <w:delText xml:space="preserve">new </w:delText>
        </w:r>
      </w:del>
      <w:ins w:id="480" w:author="Administrator" w:date="2018-07-08T11:18:00Z">
        <w:r>
          <w:rPr>
            <w:rFonts w:hint="eastAsia"/>
            <w:lang w:eastAsia="zh-CN"/>
          </w:rPr>
          <w:t>simplified</w:t>
        </w:r>
      </w:ins>
      <w:ins w:id="481" w:author="Administrator" w:date="2018-07-08T11:18:00Z">
        <w:r>
          <w:rPr/>
          <w:t xml:space="preserve"> </w:t>
        </w:r>
      </w:ins>
      <w:r>
        <w:t>staggered</w:t>
      </w:r>
      <w:r>
        <w:rPr>
          <w:rFonts w:hint="eastAsia" w:eastAsia="宋体"/>
          <w:lang w:eastAsia="zh-CN"/>
        </w:rPr>
        <w:t>-</w:t>
      </w:r>
      <w:r>
        <w:t>grid FD scheme because it can reduce the simulation time while still preserving high accuracy compared with the traditional staggered</w:t>
      </w:r>
      <w:r>
        <w:rPr>
          <w:rFonts w:hint="eastAsia" w:eastAsia="宋体"/>
          <w:lang w:eastAsia="zh-CN"/>
        </w:rPr>
        <w:t>-</w:t>
      </w:r>
      <w:r>
        <w:t>grid FD scheme.</w:t>
      </w:r>
    </w:p>
    <w:p>
      <w:pPr>
        <w:spacing w:line="480" w:lineRule="auto"/>
        <w:ind w:firstLine="235" w:firstLineChars="98"/>
        <w:rPr>
          <w:ins w:id="483" w:author="Administrator" w:date="2018-07-06T23:45:00Z"/>
          <w:rFonts w:asciiTheme="minorHAnsi" w:hAnsiTheme="minorHAnsi" w:cstheme="minorBidi"/>
          <w:b w:val="0"/>
          <w:bCs w:val="0"/>
          <w:lang w:eastAsia="en-US"/>
          <w:rPrChange w:id="484" w:author="Administrator" w:date="2018-07-06T23:45:00Z">
            <w:rPr>
              <w:ins w:id="485" w:author="Administrator" w:date="2018-07-06T23:45:00Z"/>
              <w:rFonts w:ascii="Times New Roman" w:hAnsi="Times New Roman" w:cs="Times New Roman"/>
              <w:b/>
              <w:bCs/>
              <w:lang w:eastAsia="zh-CN"/>
            </w:rPr>
          </w:rPrChange>
        </w:rPr>
        <w:pPrChange w:id="482" w:author="Administrator" w:date="2018-07-08T11:18:00Z">
          <w:pPr>
            <w:spacing w:line="480" w:lineRule="auto"/>
          </w:pPr>
        </w:pPrChange>
      </w:pPr>
      <w:ins w:id="486" w:author="Administrator" w:date="2018-07-06T23:44:00Z">
        <w:r>
          <w:rPr>
            <w:rFonts w:asciiTheme="minorHAnsi" w:hAnsiTheme="minorHAnsi" w:cstheme="minorBidi"/>
            <w:b w:val="0"/>
            <w:bCs w:val="0"/>
            <w:lang w:eastAsia="en-US"/>
            <w:rPrChange w:id="487" w:author="Administrator" w:date="2018-07-06T23:45:00Z">
              <w:rPr>
                <w:rFonts w:ascii="Times New Roman" w:hAnsi="Times New Roman" w:cs="Times New Roman"/>
                <w:b/>
                <w:bCs/>
                <w:lang w:eastAsia="zh-CN"/>
              </w:rPr>
            </w:rPrChange>
          </w:rPr>
          <w:t xml:space="preserve">It seems that the accuracy of the particle velocity components </w:t>
        </w:r>
      </w:ins>
      <w:ins w:id="488" w:author="Administrator" w:date="2018-07-06T23:44:00Z">
        <w:r>
          <w:rPr>
            <w:rFonts w:asciiTheme="minorHAnsi" w:hAnsiTheme="minorHAnsi" w:cstheme="minorBidi"/>
            <w:i/>
            <w:iCs w:val="0"/>
            <w:lang w:eastAsia="en-US"/>
            <w:rPrChange w:id="489" w:author="Administrator" w:date="2018-07-06T23:45:00Z">
              <w:rPr>
                <w:rFonts w:ascii="Times New Roman" w:hAnsi="Times New Roman" w:cs="Times New Roman"/>
                <w:i/>
                <w:iCs/>
                <w:lang w:eastAsia="zh-CN"/>
              </w:rPr>
            </w:rPrChange>
          </w:rPr>
          <w:t>v</w:t>
        </w:r>
      </w:ins>
      <w:ins w:id="490" w:author="Administrator" w:date="2018-07-06T23:44:00Z">
        <w:r>
          <w:rPr>
            <w:rFonts w:asciiTheme="minorHAnsi" w:hAnsiTheme="minorHAnsi" w:cstheme="minorBidi"/>
            <w:i/>
            <w:iCs w:val="0"/>
            <w:sz w:val="24"/>
            <w:szCs w:val="24"/>
            <w:vertAlign w:val="subscript"/>
            <w:lang w:eastAsia="en-US"/>
            <w:rPrChange w:id="491" w:author="Administrator" w:date="2018-07-06T23:45:00Z">
              <w:rPr>
                <w:rFonts w:ascii="Times New Roman" w:hAnsi="Times New Roman" w:cs="Times New Roman"/>
                <w:i/>
                <w:iCs/>
                <w:sz w:val="16"/>
                <w:szCs w:val="16"/>
                <w:lang w:eastAsia="zh-CN"/>
              </w:rPr>
            </w:rPrChange>
          </w:rPr>
          <w:t>x</w:t>
        </w:r>
      </w:ins>
      <w:ins w:id="492" w:author="Administrator" w:date="2018-07-06T23:44:00Z">
        <w:r>
          <w:rPr>
            <w:rFonts w:asciiTheme="minorHAnsi" w:hAnsiTheme="minorHAnsi" w:cstheme="minorBidi"/>
            <w:i w:val="0"/>
            <w:iCs w:val="0"/>
            <w:sz w:val="24"/>
            <w:szCs w:val="24"/>
            <w:lang w:eastAsia="en-US"/>
            <w:rPrChange w:id="493" w:author="Administrator" w:date="2018-07-06T23:45:00Z">
              <w:rPr>
                <w:rFonts w:ascii="Times New Roman" w:hAnsi="Times New Roman" w:cs="Times New Roman"/>
                <w:i/>
                <w:iCs/>
                <w:sz w:val="16"/>
                <w:szCs w:val="16"/>
                <w:lang w:eastAsia="zh-CN"/>
              </w:rPr>
            </w:rPrChange>
          </w:rPr>
          <w:t xml:space="preserve"> and </w:t>
        </w:r>
      </w:ins>
      <w:ins w:id="494" w:author="Administrator" w:date="2018-07-06T23:44:00Z">
        <w:r>
          <w:rPr>
            <w:rFonts w:asciiTheme="minorHAnsi" w:hAnsiTheme="minorHAnsi" w:cstheme="minorBidi"/>
            <w:i/>
            <w:iCs w:val="0"/>
            <w:lang w:eastAsia="en-US"/>
            <w:rPrChange w:id="495" w:author="Administrator" w:date="2018-07-06T23:45:00Z">
              <w:rPr>
                <w:rFonts w:ascii="Times New Roman" w:hAnsi="Times New Roman" w:cs="Times New Roman"/>
                <w:i/>
                <w:iCs/>
                <w:lang w:eastAsia="zh-CN"/>
              </w:rPr>
            </w:rPrChange>
          </w:rPr>
          <w:t>v</w:t>
        </w:r>
      </w:ins>
      <w:ins w:id="496" w:author="Administrator" w:date="2018-07-06T23:44:00Z">
        <w:r>
          <w:rPr>
            <w:rFonts w:asciiTheme="minorHAnsi" w:hAnsiTheme="minorHAnsi" w:cstheme="minorBidi"/>
            <w:i/>
            <w:iCs w:val="0"/>
            <w:sz w:val="24"/>
            <w:szCs w:val="24"/>
            <w:vertAlign w:val="subscript"/>
            <w:lang w:eastAsia="en-US"/>
            <w:rPrChange w:id="497" w:author="Administrator" w:date="2018-07-06T23:45:00Z">
              <w:rPr>
                <w:rFonts w:ascii="Times New Roman" w:hAnsi="Times New Roman" w:cs="Times New Roman"/>
                <w:i/>
                <w:iCs/>
                <w:sz w:val="16"/>
                <w:szCs w:val="16"/>
                <w:lang w:eastAsia="zh-CN"/>
              </w:rPr>
            </w:rPrChange>
          </w:rPr>
          <w:t>z</w:t>
        </w:r>
      </w:ins>
      <w:ins w:id="498" w:author="Administrator" w:date="2018-07-06T23:44:00Z">
        <w:r>
          <w:rPr>
            <w:rFonts w:asciiTheme="minorHAnsi" w:hAnsiTheme="minorHAnsi" w:cstheme="minorBidi"/>
            <w:i w:val="0"/>
            <w:iCs w:val="0"/>
            <w:sz w:val="24"/>
            <w:szCs w:val="24"/>
            <w:lang w:eastAsia="en-US"/>
            <w:rPrChange w:id="499" w:author="Administrator" w:date="2018-07-06T23:45:00Z">
              <w:rPr>
                <w:rFonts w:ascii="Times New Roman" w:hAnsi="Times New Roman" w:cs="Times New Roman"/>
                <w:i/>
                <w:iCs/>
                <w:sz w:val="16"/>
                <w:szCs w:val="16"/>
                <w:lang w:eastAsia="zh-CN"/>
              </w:rPr>
            </w:rPrChange>
          </w:rPr>
          <w:t xml:space="preserve"> in equations 11</w:t>
        </w:r>
      </w:ins>
      <w:ins w:id="500" w:author="Administrator" w:date="2018-07-08T11:18:00Z">
        <w:r>
          <w:rPr>
            <w:rFonts w:hint="eastAsia"/>
            <w:lang w:eastAsia="zh-CN"/>
          </w:rPr>
          <w:t xml:space="preserve"> </w:t>
        </w:r>
      </w:ins>
      <w:ins w:id="501" w:author="Administrator" w:date="2018-07-06T23:44:00Z">
        <w:r>
          <w:rPr>
            <w:rFonts w:asciiTheme="minorHAnsi" w:hAnsiTheme="minorHAnsi" w:cstheme="minorBidi"/>
            <w:b w:val="0"/>
            <w:bCs w:val="0"/>
            <w:lang w:eastAsia="en-US"/>
            <w:rPrChange w:id="502" w:author="Administrator" w:date="2018-07-06T23:45:00Z">
              <w:rPr>
                <w:rFonts w:ascii="Times New Roman" w:hAnsi="Times New Roman" w:cs="Times New Roman"/>
                <w:b/>
                <w:bCs/>
                <w:lang w:eastAsia="zh-CN"/>
              </w:rPr>
            </w:rPrChange>
          </w:rPr>
          <w:t>and 12 will suffer greatly. However, this is not the case. Substituting the simplified</w:t>
        </w:r>
      </w:ins>
      <w:ins w:id="503" w:author="Administrator" w:date="2018-07-08T11:18:00Z">
        <w:r>
          <w:rPr>
            <w:rFonts w:hint="eastAsia"/>
            <w:lang w:eastAsia="zh-CN"/>
          </w:rPr>
          <w:t xml:space="preserve"> </w:t>
        </w:r>
      </w:ins>
      <w:ins w:id="504" w:author="Administrator" w:date="2018-07-06T23:45:00Z">
        <w:r>
          <w:rPr>
            <w:rFonts w:asciiTheme="minorHAnsi" w:hAnsiTheme="minorHAnsi" w:cstheme="minorBidi"/>
            <w:b w:val="0"/>
            <w:bCs w:val="0"/>
            <w:lang w:eastAsia="en-US"/>
            <w:rPrChange w:id="505" w:author="Administrator" w:date="2018-07-06T23:45:00Z">
              <w:rPr>
                <w:rFonts w:ascii="Times New Roman" w:hAnsi="Times New Roman" w:cs="Times New Roman"/>
                <w:b/>
                <w:bCs/>
                <w:lang w:eastAsia="zh-CN"/>
              </w:rPr>
            </w:rPrChange>
          </w:rPr>
          <w:t>staggered-grid FD scheme for the spatial derivatives in equations 11 and 12 into equation</w:t>
        </w:r>
      </w:ins>
    </w:p>
    <w:p>
      <w:pPr>
        <w:spacing w:line="480" w:lineRule="auto"/>
        <w:rPr>
          <w:ins w:id="506" w:author="Administrator" w:date="2018-07-06T23:46:00Z"/>
          <w:lang w:eastAsia="zh-CN"/>
        </w:rPr>
      </w:pPr>
      <w:ins w:id="507" w:author="Administrator" w:date="2018-07-06T23:45:00Z">
        <w:r>
          <w:rPr>
            <w:rFonts w:asciiTheme="minorHAnsi" w:hAnsiTheme="minorHAnsi" w:cstheme="minorBidi"/>
            <w:b w:val="0"/>
            <w:bCs w:val="0"/>
            <w:lang w:eastAsia="en-US"/>
            <w:rPrChange w:id="508" w:author="Administrator" w:date="2018-07-06T23:45:00Z">
              <w:rPr>
                <w:rFonts w:ascii="Times New Roman" w:hAnsi="Times New Roman" w:cs="Times New Roman"/>
                <w:b/>
                <w:bCs/>
                <w:lang w:eastAsia="zh-CN"/>
              </w:rPr>
            </w:rPrChange>
          </w:rPr>
          <w:t>10, we obtain</w:t>
        </w:r>
      </w:ins>
    </w:p>
    <w:p>
      <w:pPr>
        <w:wordWrap w:val="0"/>
        <w:spacing w:line="480" w:lineRule="auto"/>
        <w:jc w:val="right"/>
        <w:rPr>
          <w:ins w:id="510" w:author="Administrator" w:date="2018-07-07T00:06:00Z"/>
          <w:rFonts w:ascii="Times New Roman" w:hAnsi="Times New Roman" w:eastAsia="楷体" w:cs="Times New Roman"/>
          <w:lang w:eastAsia="zh-CN"/>
        </w:rPr>
        <w:pPrChange w:id="509" w:author="Administrator" w:date="2018-07-07T00:01:00Z">
          <w:pPr>
            <w:spacing w:line="480" w:lineRule="auto"/>
          </w:pPr>
        </w:pPrChange>
      </w:pPr>
      <w:ins w:id="511" w:author="Administrator" w:date="2018-07-06T23:46:00Z"/>
      <w:ins w:id="512" w:author="Administrator" w:date="2018-07-06T23:46:00Z"/>
      <w:ins w:id="513" w:author="Administrator" w:date="2018-07-06T23:46:00Z"/>
      <w:ins w:id="514" w:author="Administrator" w:date="2018-07-06T23:46:00Z">
        <w:r>
          <w:rPr>
            <w:rFonts w:ascii="Times New Roman" w:hAnsi="Times New Roman" w:eastAsia="楷体" w:cs="Times New Roman"/>
            <w:position w:val="-68"/>
            <w:highlight w:val="green"/>
          </w:rPr>
          <w:object>
            <v:shape id="_x0000_i1049" o:spt="75" type="#_x0000_t75" style="height:70.75pt;width:373.75pt;" o:ole="t" filled="f" o:preferrelative="t" stroked="f" coordsize="21600,21600">
              <v:path/>
              <v:fill on="f" focussize="0,0"/>
              <v:stroke on="f" joinstyle="miter"/>
              <v:imagedata r:id="rId55" o:title=""/>
              <o:lock v:ext="edit" aspectratio="t"/>
              <w10:wrap type="none"/>
              <w10:anchorlock/>
            </v:shape>
            <o:OLEObject Type="Embed" ProgID="Equation.3" ShapeID="_x0000_i1049" DrawAspect="Content" ObjectID="_1468075749" r:id="rId54">
              <o:LockedField>false</o:LockedField>
            </o:OLEObject>
          </w:object>
        </w:r>
      </w:ins>
      <w:ins w:id="516" w:author="Administrator" w:date="2018-07-06T23:46:00Z"/>
      <w:ins w:id="517" w:author="Administrator" w:date="2018-07-07T00:01:00Z">
        <w:r>
          <w:rPr>
            <w:rFonts w:ascii="Times New Roman" w:hAnsi="Times New Roman" w:eastAsia="楷体" w:cs="Times New Roman"/>
          </w:rPr>
          <w:t>(1</w:t>
        </w:r>
      </w:ins>
      <w:ins w:id="518" w:author="Administrator" w:date="2018-07-07T00:01:00Z">
        <w:r>
          <w:rPr>
            <w:rFonts w:hint="eastAsia" w:ascii="Times New Roman" w:hAnsi="Times New Roman" w:eastAsia="楷体" w:cs="Times New Roman"/>
            <w:lang w:eastAsia="zh-CN"/>
          </w:rPr>
          <w:t>3</w:t>
        </w:r>
      </w:ins>
      <w:ins w:id="519" w:author="Administrator" w:date="2018-07-07T00:01:00Z">
        <w:r>
          <w:rPr>
            <w:rFonts w:ascii="Times New Roman" w:hAnsi="Times New Roman" w:eastAsia="楷体" w:cs="Times New Roman"/>
          </w:rPr>
          <w:t>)</w:t>
        </w:r>
      </w:ins>
    </w:p>
    <w:p>
      <w:pPr>
        <w:spacing w:line="480" w:lineRule="auto"/>
        <w:ind w:firstLine="240" w:firstLineChars="100"/>
        <w:rPr>
          <w:rFonts w:asciiTheme="minorHAnsi" w:hAnsiTheme="minorHAnsi" w:eastAsiaTheme="minorEastAsia" w:cstheme="minorBidi"/>
          <w:lang w:eastAsia="en-US"/>
          <w:rPrChange w:id="521" w:author="Administrator" w:date="2018-07-07T00:10:00Z">
            <w:rPr>
              <w:rFonts w:ascii="Times New Roman" w:hAnsi="Times New Roman" w:eastAsia="楷体" w:cs="Times New Roman"/>
              <w:lang w:eastAsia="zh-CN"/>
            </w:rPr>
          </w:rPrChange>
        </w:rPr>
        <w:pPrChange w:id="520" w:author="Administrator" w:date="2018-07-07T00:10:00Z">
          <w:pPr>
            <w:spacing w:line="480" w:lineRule="auto"/>
          </w:pPr>
        </w:pPrChange>
      </w:pPr>
      <w:ins w:id="522" w:author="Administrator" w:date="2018-07-07T00:06:00Z">
        <w:r>
          <w:rPr>
            <w:rFonts w:asciiTheme="minorHAnsi" w:hAnsiTheme="minorHAnsi" w:cstheme="minorBidi"/>
            <w:b w:val="0"/>
            <w:bCs w:val="0"/>
            <w:lang w:eastAsia="en-US"/>
            <w:rPrChange w:id="523" w:author="Administrator" w:date="2018-07-07T00:10:00Z">
              <w:rPr>
                <w:rFonts w:ascii="Times New Roman" w:hAnsi="Times New Roman" w:cs="Times New Roman"/>
                <w:b/>
                <w:bCs/>
                <w:lang w:eastAsia="zh-CN"/>
              </w:rPr>
            </w:rPrChange>
          </w:rPr>
          <w:t>This second-order FD scheme can also be used for the second-order acoustic wave-equation</w:t>
        </w:r>
      </w:ins>
      <w:ins w:id="524" w:author="Administrator" w:date="2018-07-08T00:09:00Z">
        <w:r>
          <w:rPr>
            <w:rFonts w:hint="eastAsia"/>
            <w:lang w:eastAsia="zh-CN"/>
          </w:rPr>
          <w:t xml:space="preserve"> </w:t>
        </w:r>
      </w:ins>
      <w:ins w:id="525" w:author="Administrator" w:date="2018-07-07T00:06:00Z">
        <w:r>
          <w:rPr>
            <w:rFonts w:asciiTheme="minorHAnsi" w:hAnsiTheme="minorHAnsi" w:cstheme="minorBidi"/>
            <w:b w:val="0"/>
            <w:bCs w:val="0"/>
            <w:lang w:eastAsia="en-US"/>
            <w:rPrChange w:id="526" w:author="Administrator" w:date="2018-07-07T00:10:00Z">
              <w:rPr>
                <w:rFonts w:ascii="Times New Roman" w:hAnsi="Times New Roman" w:cs="Times New Roman"/>
                <w:b/>
                <w:bCs/>
                <w:lang w:eastAsia="zh-CN"/>
              </w:rPr>
            </w:rPrChange>
          </w:rPr>
          <w:t>modeling. For some situations where the particle velocity components</w:t>
        </w:r>
      </w:ins>
      <w:ins w:id="527" w:author="Administrator" w:date="2018-07-07T23:13:00Z">
        <w:r>
          <w:rPr>
            <w:rFonts w:hint="eastAsia"/>
            <w:lang w:eastAsia="zh-CN"/>
          </w:rPr>
          <w:t xml:space="preserve"> </w:t>
        </w:r>
      </w:ins>
      <w:ins w:id="528" w:author="Administrator" w:date="2018-07-07T00:06:00Z">
        <w:r>
          <w:rPr>
            <w:rFonts w:asciiTheme="minorHAnsi" w:hAnsiTheme="minorHAnsi" w:cstheme="minorBidi"/>
            <w:b w:val="0"/>
            <w:bCs w:val="0"/>
            <w:i/>
            <w:lang w:eastAsia="en-US"/>
            <w:rPrChange w:id="529" w:author="Administrator" w:date="2018-07-07T00:10:00Z">
              <w:rPr>
                <w:rFonts w:ascii="Times New Roman" w:hAnsi="Times New Roman" w:cs="Times New Roman"/>
                <w:b/>
                <w:bCs/>
                <w:lang w:eastAsia="zh-CN"/>
              </w:rPr>
            </w:rPrChange>
          </w:rPr>
          <w:t>v</w:t>
        </w:r>
      </w:ins>
      <w:ins w:id="530" w:author="Administrator" w:date="2018-07-07T00:06:00Z">
        <w:r>
          <w:rPr>
            <w:rFonts w:asciiTheme="minorHAnsi" w:hAnsiTheme="minorHAnsi" w:cstheme="minorBidi"/>
            <w:i/>
            <w:iCs w:val="0"/>
            <w:sz w:val="24"/>
            <w:szCs w:val="24"/>
            <w:vertAlign w:val="subscript"/>
            <w:lang w:eastAsia="en-US"/>
            <w:rPrChange w:id="531" w:author="Administrator" w:date="2018-07-07T00:10:00Z">
              <w:rPr>
                <w:rFonts w:ascii="Times New Roman" w:hAnsi="Times New Roman" w:cs="Times New Roman"/>
                <w:i/>
                <w:iCs/>
                <w:sz w:val="16"/>
                <w:szCs w:val="16"/>
                <w:lang w:eastAsia="zh-CN"/>
              </w:rPr>
            </w:rPrChange>
          </w:rPr>
          <w:t>x</w:t>
        </w:r>
      </w:ins>
      <w:ins w:id="532" w:author="Administrator" w:date="2018-07-07T00:06:00Z">
        <w:r>
          <w:rPr>
            <w:rFonts w:asciiTheme="minorHAnsi" w:hAnsiTheme="minorHAnsi" w:cstheme="minorBidi"/>
            <w:i w:val="0"/>
            <w:iCs w:val="0"/>
            <w:sz w:val="24"/>
            <w:szCs w:val="24"/>
            <w:lang w:eastAsia="en-US"/>
            <w:rPrChange w:id="533" w:author="Administrator" w:date="2018-07-07T00:10:00Z">
              <w:rPr>
                <w:rFonts w:ascii="Times New Roman" w:hAnsi="Times New Roman" w:cs="Times New Roman"/>
                <w:i/>
                <w:iCs/>
                <w:sz w:val="16"/>
                <w:szCs w:val="16"/>
                <w:lang w:eastAsia="zh-CN"/>
              </w:rPr>
            </w:rPrChange>
          </w:rPr>
          <w:t xml:space="preserve"> and</w:t>
        </w:r>
      </w:ins>
      <w:ins w:id="534" w:author="Administrator" w:date="2018-07-07T00:06:00Z">
        <w:r>
          <w:rPr>
            <w:rFonts w:asciiTheme="minorHAnsi" w:hAnsiTheme="minorHAnsi" w:cstheme="minorBidi"/>
            <w:i/>
            <w:lang w:eastAsia="en-US"/>
            <w:rPrChange w:id="535" w:author="Administrator" w:date="2018-07-07T00:11:00Z">
              <w:rPr>
                <w:rFonts w:ascii="Times New Roman" w:hAnsi="Times New Roman" w:cs="Times New Roman"/>
                <w:lang w:eastAsia="zh-CN"/>
              </w:rPr>
            </w:rPrChange>
          </w:rPr>
          <w:t>v</w:t>
        </w:r>
      </w:ins>
      <w:ins w:id="536" w:author="Administrator" w:date="2018-07-07T00:06:00Z">
        <w:r>
          <w:rPr>
            <w:rFonts w:asciiTheme="minorHAnsi" w:hAnsiTheme="minorHAnsi" w:cstheme="minorBidi"/>
            <w:i/>
            <w:iCs w:val="0"/>
            <w:sz w:val="24"/>
            <w:szCs w:val="24"/>
            <w:vertAlign w:val="subscript"/>
            <w:lang w:eastAsia="en-US"/>
            <w:rPrChange w:id="537" w:author="Administrator" w:date="2018-07-07T00:11:00Z">
              <w:rPr>
                <w:rFonts w:ascii="Times New Roman" w:hAnsi="Times New Roman" w:cs="Times New Roman"/>
                <w:i/>
                <w:iCs/>
                <w:sz w:val="16"/>
                <w:szCs w:val="16"/>
                <w:lang w:eastAsia="zh-CN"/>
              </w:rPr>
            </w:rPrChange>
          </w:rPr>
          <w:t>z</w:t>
        </w:r>
      </w:ins>
      <w:ins w:id="538" w:author="Administrator" w:date="2018-07-07T00:06:00Z">
        <w:r>
          <w:rPr>
            <w:rFonts w:asciiTheme="minorHAnsi" w:hAnsiTheme="minorHAnsi" w:cstheme="minorBidi"/>
            <w:i w:val="0"/>
            <w:iCs w:val="0"/>
            <w:sz w:val="24"/>
            <w:szCs w:val="24"/>
            <w:lang w:eastAsia="en-US"/>
            <w:rPrChange w:id="539" w:author="Administrator" w:date="2018-07-07T00:10:00Z">
              <w:rPr>
                <w:rFonts w:ascii="Times New Roman" w:hAnsi="Times New Roman" w:cs="Times New Roman"/>
                <w:i/>
                <w:iCs/>
                <w:sz w:val="16"/>
                <w:szCs w:val="16"/>
                <w:lang w:eastAsia="zh-CN"/>
              </w:rPr>
            </w:rPrChange>
          </w:rPr>
          <w:t xml:space="preserve"> </w:t>
        </w:r>
      </w:ins>
      <w:ins w:id="540" w:author="Administrator" w:date="2018-07-07T00:06:00Z">
        <w:r>
          <w:rPr>
            <w:rFonts w:asciiTheme="minorHAnsi" w:hAnsiTheme="minorHAnsi" w:cstheme="minorBidi"/>
            <w:i w:val="0"/>
            <w:iCs w:val="0"/>
            <w:sz w:val="24"/>
            <w:szCs w:val="24"/>
            <w:lang w:eastAsia="en-US"/>
            <w:rPrChange w:id="541" w:author="Administrator" w:date="2018-07-07T00:10:00Z">
              <w:rPr>
                <w:rFonts w:ascii="Times New Roman" w:hAnsi="Times New Roman" w:cs="Times New Roman"/>
                <w:i/>
                <w:iCs/>
                <w:sz w:val="16"/>
                <w:szCs w:val="16"/>
                <w:lang w:eastAsia="zh-CN"/>
              </w:rPr>
            </w:rPrChange>
          </w:rPr>
          <w:t>are</w:t>
        </w:r>
      </w:ins>
      <w:ins w:id="542" w:author="Administrator" w:date="2018-07-07T23:22:00Z">
        <w:r>
          <w:rPr>
            <w:rFonts w:hint="eastAsia"/>
            <w:lang w:eastAsia="zh-CN"/>
          </w:rPr>
          <w:t xml:space="preserve"> </w:t>
        </w:r>
      </w:ins>
      <w:ins w:id="543" w:author="Administrator" w:date="2018-07-07T23:22:00Z">
        <w:r>
          <w:rPr/>
          <w:t>needed (</w:t>
        </w:r>
      </w:ins>
      <w:ins w:id="544" w:author="Administrator" w:date="2018-07-07T00:06:00Z">
        <w:r>
          <w:rPr>
            <w:rFonts w:asciiTheme="minorHAnsi" w:hAnsiTheme="minorHAnsi" w:cstheme="minorBidi"/>
            <w:b w:val="0"/>
            <w:bCs w:val="0"/>
            <w:lang w:eastAsia="en-US"/>
            <w:rPrChange w:id="545" w:author="Administrator" w:date="2018-07-07T00:10:00Z">
              <w:rPr>
                <w:rFonts w:ascii="Times New Roman" w:hAnsi="Times New Roman" w:cs="Times New Roman"/>
                <w:b/>
                <w:bCs/>
                <w:lang w:eastAsia="zh-CN"/>
              </w:rPr>
            </w:rPrChange>
          </w:rPr>
          <w:t>Yan et al, 2016)</w:t>
        </w:r>
      </w:ins>
      <w:ins w:id="546" w:author="Administrator" w:date="2018-07-07T23:23:00Z">
        <w:r>
          <w:rPr/>
          <w:t xml:space="preserve">, </w:t>
        </w:r>
      </w:ins>
      <w:ins w:id="547" w:author="Administrator" w:date="2018-07-08T11:19:00Z">
        <w:r>
          <w:rPr>
            <w:rFonts w:hint="eastAsia"/>
            <w:lang w:eastAsia="zh-CN"/>
          </w:rPr>
          <w:t xml:space="preserve"> </w:t>
        </w:r>
      </w:ins>
      <w:ins w:id="548" w:author="Administrator" w:date="2018-07-07T23:23:00Z">
        <w:r>
          <w:rPr>
            <w:lang w:eastAsia="zh-CN"/>
          </w:rPr>
          <w:t>it</w:t>
        </w:r>
      </w:ins>
      <w:ins w:id="549" w:author="Administrator" w:date="2018-07-07T00:06:00Z">
        <w:r>
          <w:rPr>
            <w:rFonts w:asciiTheme="minorHAnsi" w:hAnsiTheme="minorHAnsi" w:cstheme="minorBidi"/>
            <w:b w:val="0"/>
            <w:bCs w:val="0"/>
            <w:lang w:eastAsia="en-US"/>
            <w:rPrChange w:id="550" w:author="Administrator" w:date="2018-07-07T00:10:00Z">
              <w:rPr>
                <w:rFonts w:ascii="Times New Roman" w:hAnsi="Times New Roman" w:cs="Times New Roman"/>
                <w:b/>
                <w:bCs/>
                <w:lang w:eastAsia="zh-CN"/>
              </w:rPr>
            </w:rPrChange>
          </w:rPr>
          <w:t xml:space="preserve"> would be more efficient to use the simplified FD scheme in</w:t>
        </w:r>
      </w:ins>
      <w:ins w:id="551" w:author="Administrator" w:date="2018-07-07T23:23:00Z">
        <w:r>
          <w:rPr>
            <w:rFonts w:hint="eastAsia"/>
            <w:lang w:eastAsia="zh-CN"/>
          </w:rPr>
          <w:t xml:space="preserve"> </w:t>
        </w:r>
      </w:ins>
      <w:ins w:id="552" w:author="Administrator" w:date="2018-07-07T00:07:00Z">
        <w:r>
          <w:rPr>
            <w:rFonts w:asciiTheme="minorHAnsi" w:hAnsiTheme="minorHAnsi" w:cstheme="minorBidi"/>
            <w:b w:val="0"/>
            <w:bCs w:val="0"/>
            <w:lang w:eastAsia="en-US"/>
            <w:rPrChange w:id="553" w:author="Administrator" w:date="2018-07-07T00:10:00Z">
              <w:rPr>
                <w:rFonts w:ascii="Times New Roman" w:hAnsi="Times New Roman" w:cs="Times New Roman"/>
                <w:b/>
                <w:bCs/>
                <w:lang w:eastAsia="zh-CN"/>
              </w:rPr>
            </w:rPrChange>
          </w:rPr>
          <w:t xml:space="preserve">equations 10-12. From another perspective, the particle velocity components </w:t>
        </w:r>
      </w:ins>
      <w:ins w:id="554" w:author="Administrator" w:date="2018-07-07T00:07:00Z">
        <w:r>
          <w:rPr>
            <w:rFonts w:asciiTheme="minorHAnsi" w:hAnsiTheme="minorHAnsi" w:cstheme="minorBidi"/>
            <w:i/>
            <w:iCs w:val="0"/>
            <w:lang w:eastAsia="en-US"/>
            <w:rPrChange w:id="555" w:author="Administrator" w:date="2018-07-07T00:11:00Z">
              <w:rPr>
                <w:rFonts w:ascii="Times New Roman" w:hAnsi="Times New Roman" w:cs="Times New Roman"/>
                <w:i/>
                <w:iCs/>
                <w:lang w:eastAsia="zh-CN"/>
              </w:rPr>
            </w:rPrChange>
          </w:rPr>
          <w:t>v</w:t>
        </w:r>
      </w:ins>
      <w:ins w:id="556" w:author="Administrator" w:date="2018-07-07T00:07:00Z">
        <w:r>
          <w:rPr>
            <w:rFonts w:asciiTheme="minorHAnsi" w:hAnsiTheme="minorHAnsi" w:cstheme="minorBidi"/>
            <w:i/>
            <w:iCs w:val="0"/>
            <w:sz w:val="24"/>
            <w:szCs w:val="24"/>
            <w:vertAlign w:val="subscript"/>
            <w:lang w:eastAsia="en-US"/>
            <w:rPrChange w:id="557" w:author="Administrator" w:date="2018-07-07T00:11:00Z">
              <w:rPr>
                <w:rFonts w:ascii="Times New Roman" w:hAnsi="Times New Roman" w:cs="Times New Roman"/>
                <w:i/>
                <w:iCs/>
                <w:sz w:val="16"/>
                <w:szCs w:val="16"/>
                <w:lang w:eastAsia="zh-CN"/>
              </w:rPr>
            </w:rPrChange>
          </w:rPr>
          <w:t>x</w:t>
        </w:r>
      </w:ins>
      <w:ins w:id="558" w:author="Administrator" w:date="2018-07-07T00:07:00Z">
        <w:r>
          <w:rPr>
            <w:rFonts w:asciiTheme="minorHAnsi" w:hAnsiTheme="minorHAnsi" w:cstheme="minorBidi"/>
            <w:i w:val="0"/>
            <w:iCs w:val="0"/>
            <w:sz w:val="24"/>
            <w:szCs w:val="24"/>
            <w:lang w:eastAsia="en-US"/>
            <w:rPrChange w:id="559" w:author="Administrator" w:date="2018-07-07T00:10:00Z">
              <w:rPr>
                <w:rFonts w:ascii="Times New Roman" w:hAnsi="Times New Roman" w:cs="Times New Roman"/>
                <w:i/>
                <w:iCs/>
                <w:sz w:val="16"/>
                <w:szCs w:val="16"/>
                <w:lang w:eastAsia="zh-CN"/>
              </w:rPr>
            </w:rPrChange>
          </w:rPr>
          <w:t xml:space="preserve"> and </w:t>
        </w:r>
      </w:ins>
      <w:ins w:id="560" w:author="Administrator" w:date="2018-07-07T00:07:00Z">
        <w:r>
          <w:rPr>
            <w:rFonts w:asciiTheme="minorHAnsi" w:hAnsiTheme="minorHAnsi" w:cstheme="minorBidi"/>
            <w:i/>
            <w:iCs w:val="0"/>
            <w:lang w:eastAsia="en-US"/>
            <w:rPrChange w:id="561" w:author="Administrator" w:date="2018-07-07T00:11:00Z">
              <w:rPr>
                <w:rFonts w:ascii="Times New Roman" w:hAnsi="Times New Roman" w:cs="Times New Roman"/>
                <w:i/>
                <w:iCs/>
                <w:lang w:eastAsia="zh-CN"/>
              </w:rPr>
            </w:rPrChange>
          </w:rPr>
          <w:t>v</w:t>
        </w:r>
      </w:ins>
      <w:ins w:id="562" w:author="Administrator" w:date="2018-07-07T00:07:00Z">
        <w:r>
          <w:rPr>
            <w:rFonts w:asciiTheme="minorHAnsi" w:hAnsiTheme="minorHAnsi" w:cstheme="minorBidi"/>
            <w:i/>
            <w:iCs w:val="0"/>
            <w:sz w:val="24"/>
            <w:szCs w:val="24"/>
            <w:vertAlign w:val="subscript"/>
            <w:lang w:eastAsia="en-US"/>
            <w:rPrChange w:id="563" w:author="Administrator" w:date="2018-07-07T00:11:00Z">
              <w:rPr>
                <w:rFonts w:ascii="Times New Roman" w:hAnsi="Times New Roman" w:cs="Times New Roman"/>
                <w:i/>
                <w:iCs/>
                <w:sz w:val="16"/>
                <w:szCs w:val="16"/>
                <w:lang w:eastAsia="zh-CN"/>
              </w:rPr>
            </w:rPrChange>
          </w:rPr>
          <w:t>z</w:t>
        </w:r>
      </w:ins>
      <w:ins w:id="564" w:author="Administrator" w:date="2018-07-07T00:07:00Z">
        <w:r>
          <w:rPr>
            <w:rFonts w:asciiTheme="minorHAnsi" w:hAnsiTheme="minorHAnsi" w:cstheme="minorBidi"/>
            <w:i w:val="0"/>
            <w:iCs w:val="0"/>
            <w:sz w:val="24"/>
            <w:szCs w:val="24"/>
            <w:lang w:eastAsia="en-US"/>
            <w:rPrChange w:id="565" w:author="Administrator" w:date="2018-07-07T00:10:00Z">
              <w:rPr>
                <w:rFonts w:ascii="Times New Roman" w:hAnsi="Times New Roman" w:cs="Times New Roman"/>
                <w:i/>
                <w:iCs/>
                <w:sz w:val="16"/>
                <w:szCs w:val="16"/>
                <w:lang w:eastAsia="zh-CN"/>
              </w:rPr>
            </w:rPrChange>
          </w:rPr>
          <w:t xml:space="preserve"> in</w:t>
        </w:r>
      </w:ins>
      <w:ins w:id="566" w:author="Administrator" w:date="2018-07-07T23:22:00Z">
        <w:r>
          <w:rPr>
            <w:rFonts w:hint="eastAsia"/>
            <w:lang w:eastAsia="zh-CN"/>
          </w:rPr>
          <w:t xml:space="preserve"> </w:t>
        </w:r>
      </w:ins>
      <w:ins w:id="567" w:author="Administrator" w:date="2018-07-07T00:07:00Z">
        <w:r>
          <w:rPr>
            <w:rFonts w:asciiTheme="minorHAnsi" w:hAnsiTheme="minorHAnsi" w:cstheme="minorBidi"/>
            <w:b w:val="0"/>
            <w:bCs w:val="0"/>
            <w:lang w:eastAsia="en-US"/>
            <w:rPrChange w:id="568" w:author="Administrator" w:date="2018-07-07T00:10:00Z">
              <w:rPr>
                <w:rFonts w:ascii="Times New Roman" w:hAnsi="Times New Roman" w:cs="Times New Roman"/>
                <w:b/>
                <w:bCs/>
                <w:lang w:eastAsia="zh-CN"/>
              </w:rPr>
            </w:rPrChange>
          </w:rPr>
          <w:t xml:space="preserve">equations 11 and 12 must be also accurate or else the acoustic pressure fluctuation </w:t>
        </w:r>
      </w:ins>
      <w:ins w:id="569" w:author="Administrator" w:date="2018-07-07T00:07:00Z">
        <w:r>
          <w:rPr>
            <w:rFonts w:asciiTheme="minorHAnsi" w:hAnsiTheme="minorHAnsi" w:cstheme="minorBidi"/>
            <w:b w:val="0"/>
            <w:bCs w:val="0"/>
            <w:i/>
            <w:lang w:eastAsia="en-US"/>
            <w:rPrChange w:id="570" w:author="Administrator" w:date="2018-07-08T11:20:00Z">
              <w:rPr>
                <w:rFonts w:ascii="Times New Roman" w:hAnsi="Times New Roman" w:cs="Times New Roman"/>
                <w:b/>
                <w:bCs/>
                <w:lang w:eastAsia="zh-CN"/>
              </w:rPr>
            </w:rPrChange>
          </w:rPr>
          <w:t>P</w:t>
        </w:r>
      </w:ins>
      <w:ins w:id="571" w:author="Administrator" w:date="2018-07-07T00:07:00Z">
        <w:r>
          <w:rPr>
            <w:rFonts w:asciiTheme="minorHAnsi" w:hAnsiTheme="minorHAnsi" w:cstheme="minorBidi"/>
            <w:b w:val="0"/>
            <w:bCs w:val="0"/>
            <w:lang w:eastAsia="en-US"/>
            <w:rPrChange w:id="572" w:author="Administrator" w:date="2018-07-07T00:10:00Z">
              <w:rPr>
                <w:rFonts w:ascii="Times New Roman" w:hAnsi="Times New Roman" w:cs="Times New Roman"/>
                <w:b/>
                <w:bCs/>
                <w:lang w:eastAsia="zh-CN"/>
              </w:rPr>
            </w:rPrChange>
          </w:rPr>
          <w:t xml:space="preserve"> will not be accurate. The numerical simulation will demonstrate this later</w:t>
        </w:r>
      </w:ins>
      <w:ins w:id="573" w:author="Administrator" w:date="2018-07-07T00:10:00Z">
        <w:r>
          <w:rPr>
            <w:lang w:eastAsia="en-US"/>
            <w:rPrChange w:id="574" w:author="Administrator" w:date="2018-07-07T00:10:00Z">
              <w:rPr>
                <w:lang w:eastAsia="zh-CN"/>
              </w:rPr>
            </w:rPrChange>
          </w:rPr>
          <w:t>.</w:t>
        </w:r>
      </w:ins>
    </w:p>
    <w:p>
      <w:pPr>
        <w:spacing w:line="480" w:lineRule="auto"/>
        <w:rPr>
          <w:rFonts w:ascii="Times New Roman" w:hAnsi="Times New Roman" w:eastAsia="楷体" w:cs="Times New Roman"/>
        </w:rPr>
      </w:pPr>
      <w:r>
        <w:rPr>
          <w:rFonts w:ascii="Times New Roman" w:hAnsi="Times New Roman" w:eastAsia="楷体" w:cs="Times New Roman"/>
        </w:rPr>
        <w:t xml:space="preserve">   To get the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coefficient in equation </w:t>
      </w:r>
      <w:del w:id="575" w:author="Administrator" w:date="2018-07-07T00:11:00Z">
        <w:r>
          <w:rPr>
            <w:rFonts w:ascii="Times New Roman" w:hAnsi="Times New Roman" w:eastAsia="楷体" w:cs="Times New Roman"/>
          </w:rPr>
          <w:delText>11</w:delText>
        </w:r>
      </w:del>
      <w:ins w:id="576" w:author="Administrator" w:date="2018-07-07T00:11:00Z">
        <w:r>
          <w:rPr>
            <w:rFonts w:ascii="Times New Roman" w:hAnsi="Times New Roman" w:eastAsia="楷体" w:cs="Times New Roman"/>
          </w:rPr>
          <w:t>1</w:t>
        </w:r>
      </w:ins>
      <w:ins w:id="577" w:author="Administrator" w:date="2018-07-07T00:11:00Z">
        <w:r>
          <w:rPr>
            <w:rFonts w:hint="eastAsia" w:ascii="Times New Roman" w:hAnsi="Times New Roman" w:eastAsia="楷体" w:cs="Times New Roman"/>
            <w:lang w:eastAsia="zh-CN"/>
          </w:rPr>
          <w:t>0</w:t>
        </w:r>
      </w:ins>
      <w:r>
        <w:rPr>
          <w:rFonts w:ascii="Times New Roman" w:hAnsi="Times New Roman" w:eastAsia="楷体" w:cs="Times New Roman"/>
        </w:rPr>
        <w:t xml:space="preserve">, we substitute equations </w:t>
      </w:r>
      <w:del w:id="578" w:author="Administrator" w:date="2018-07-07T00:11:00Z">
        <w:r>
          <w:rPr>
            <w:rFonts w:ascii="Times New Roman" w:hAnsi="Times New Roman" w:eastAsia="楷体" w:cs="Times New Roman"/>
          </w:rPr>
          <w:delText xml:space="preserve">12 </w:delText>
        </w:r>
      </w:del>
      <w:ins w:id="579" w:author="Administrator" w:date="2018-07-07T00:11:00Z">
        <w:r>
          <w:rPr>
            <w:rFonts w:ascii="Times New Roman" w:hAnsi="Times New Roman" w:eastAsia="楷体" w:cs="Times New Roman"/>
          </w:rPr>
          <w:t>1</w:t>
        </w:r>
      </w:ins>
      <w:ins w:id="580" w:author="Administrator" w:date="2018-07-07T00:11:00Z">
        <w:r>
          <w:rPr>
            <w:rFonts w:hint="eastAsia" w:ascii="Times New Roman" w:hAnsi="Times New Roman" w:eastAsia="楷体" w:cs="Times New Roman"/>
            <w:lang w:eastAsia="zh-CN"/>
          </w:rPr>
          <w:t>1</w:t>
        </w:r>
      </w:ins>
      <w:r>
        <w:rPr>
          <w:rFonts w:ascii="Times New Roman" w:hAnsi="Times New Roman" w:eastAsia="楷体" w:cs="Times New Roman"/>
        </w:rPr>
        <w:t xml:space="preserve">and </w:t>
      </w:r>
      <w:del w:id="581" w:author="Administrator" w:date="2018-07-07T00:11:00Z">
        <w:r>
          <w:rPr>
            <w:rFonts w:ascii="Times New Roman" w:hAnsi="Times New Roman" w:eastAsia="楷体" w:cs="Times New Roman"/>
          </w:rPr>
          <w:delText xml:space="preserve">13 </w:delText>
        </w:r>
      </w:del>
      <w:ins w:id="582" w:author="Administrator" w:date="2018-07-07T00:11:00Z">
        <w:r>
          <w:rPr>
            <w:rFonts w:ascii="Times New Roman" w:hAnsi="Times New Roman" w:eastAsia="楷体" w:cs="Times New Roman"/>
          </w:rPr>
          <w:t>1</w:t>
        </w:r>
      </w:ins>
      <w:ins w:id="583" w:author="Administrator" w:date="2018-07-07T00:11:00Z">
        <w:r>
          <w:rPr>
            <w:rFonts w:hint="eastAsia" w:ascii="Times New Roman" w:hAnsi="Times New Roman" w:eastAsia="楷体" w:cs="Times New Roman"/>
            <w:lang w:eastAsia="zh-CN"/>
          </w:rPr>
          <w:t>2</w:t>
        </w:r>
      </w:ins>
      <w:ins w:id="584" w:author="Administrator" w:date="2018-07-08T11:21: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into equation </w:t>
      </w:r>
      <w:del w:id="585" w:author="Administrator" w:date="2018-07-07T00:12:00Z">
        <w:r>
          <w:rPr>
            <w:rFonts w:ascii="Times New Roman" w:hAnsi="Times New Roman" w:eastAsia="楷体" w:cs="Times New Roman"/>
          </w:rPr>
          <w:delText xml:space="preserve">11 </w:delText>
        </w:r>
      </w:del>
      <w:ins w:id="586" w:author="Administrator" w:date="2018-07-07T00:12:00Z">
        <w:r>
          <w:rPr>
            <w:rFonts w:ascii="Times New Roman" w:hAnsi="Times New Roman" w:eastAsia="楷体" w:cs="Times New Roman"/>
          </w:rPr>
          <w:t>1</w:t>
        </w:r>
      </w:ins>
      <w:ins w:id="587" w:author="Administrator" w:date="2018-07-07T00:12:00Z">
        <w:r>
          <w:rPr>
            <w:rFonts w:hint="eastAsia" w:ascii="Times New Roman" w:hAnsi="Times New Roman" w:eastAsia="楷体" w:cs="Times New Roman"/>
            <w:lang w:eastAsia="zh-CN"/>
          </w:rPr>
          <w:t>0</w:t>
        </w:r>
      </w:ins>
      <w:ins w:id="588" w:author="Administrator" w:date="2018-07-08T11:21:00Z">
        <w:r>
          <w:rPr>
            <w:rFonts w:hint="eastAsia" w:ascii="Times New Roman" w:hAnsi="Times New Roman" w:eastAsia="楷体" w:cs="Times New Roman"/>
            <w:lang w:eastAsia="zh-CN"/>
          </w:rPr>
          <w:t xml:space="preserve"> </w:t>
        </w:r>
      </w:ins>
      <w:r>
        <w:rPr>
          <w:rFonts w:ascii="Times New Roman" w:hAnsi="Times New Roman" w:eastAsia="楷体" w:cs="Times New Roman"/>
        </w:rPr>
        <w:t>and</w:t>
      </w:r>
      <w:ins w:id="589" w:author="Administrator" w:date="2018-07-08T11:21: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assuming a harmonic plane-wave. Then we get </w:t>
      </w:r>
    </w:p>
    <w:p>
      <w:pPr>
        <w:spacing w:line="480" w:lineRule="auto"/>
        <w:jc w:val="right"/>
        <w:rPr>
          <w:rFonts w:ascii="Times New Roman" w:hAnsi="Times New Roman" w:eastAsia="楷体" w:cs="Times New Roman"/>
        </w:rPr>
      </w:pPr>
      <w:r>
        <w:rPr>
          <w:rFonts w:ascii="Times New Roman" w:hAnsi="Times New Roman" w:eastAsia="楷体" w:cs="Times New Roman"/>
          <w:position w:val="-34"/>
        </w:rPr>
        <w:object>
          <v:shape id="_x0000_i1050" o:spt="75" type="#_x0000_t75" style="height:35.05pt;width:432pt;" o:ole="t" filled="f" o:preferrelative="t" stroked="f" coordsize="21600,21600">
            <v:path/>
            <v:fill on="f" focussize="0,0"/>
            <v:stroke on="f" joinstyle="miter"/>
            <v:imagedata r:id="rId57" o:title=""/>
            <o:lock v:ext="edit" aspectratio="t"/>
            <w10:wrap type="none"/>
            <w10:anchorlock/>
          </v:shape>
          <o:OLEObject Type="Embed" ProgID="Equation.3" ShapeID="_x0000_i1050" DrawAspect="Content" ObjectID="_1468075750" r:id="rId56">
            <o:LockedField>false</o:LockedField>
          </o:OLEObject>
        </w:object>
      </w:r>
      <w:r>
        <w:rPr>
          <w:rFonts w:ascii="Times New Roman" w:hAnsi="Times New Roman" w:eastAsia="楷体" w:cs="Times New Roman"/>
        </w:rPr>
        <w:t>(</w:t>
      </w:r>
      <w:del w:id="590" w:author="Administrator" w:date="2018-07-06T23:43:00Z">
        <w:r>
          <w:rPr>
            <w:rFonts w:ascii="Times New Roman" w:hAnsi="Times New Roman" w:eastAsia="楷体" w:cs="Times New Roman"/>
          </w:rPr>
          <w:delText>14</w:delText>
        </w:r>
      </w:del>
      <w:ins w:id="591" w:author="Administrator" w:date="2018-07-06T23:43:00Z">
        <w:r>
          <w:rPr>
            <w:rFonts w:ascii="Times New Roman" w:hAnsi="Times New Roman" w:eastAsia="楷体" w:cs="Times New Roman"/>
          </w:rPr>
          <w:t>1</w:t>
        </w:r>
      </w:ins>
      <w:ins w:id="592" w:author="Administrator" w:date="2018-07-07T00:11:00Z">
        <w:r>
          <w:rPr>
            <w:rFonts w:hint="eastAsia" w:ascii="Times New Roman" w:hAnsi="Times New Roman" w:eastAsia="楷体" w:cs="Times New Roman"/>
            <w:lang w:eastAsia="zh-CN"/>
          </w:rPr>
          <w:t>4</w:t>
        </w:r>
      </w:ins>
      <w:r>
        <w:rPr>
          <w:rFonts w:ascii="Times New Roman" w:hAnsi="Times New Roman" w:eastAsia="楷体" w:cs="Times New Roman"/>
        </w:rPr>
        <w:t xml:space="preserve">) </w:t>
      </w:r>
    </w:p>
    <w:p>
      <w:pPr>
        <w:spacing w:line="480" w:lineRule="auto"/>
        <w:rPr>
          <w:rFonts w:ascii="Times New Roman" w:hAnsi="Times New Roman" w:eastAsia="楷体" w:cs="Times New Roman"/>
        </w:rPr>
      </w:pPr>
      <w:r>
        <w:rPr>
          <w:rFonts w:ascii="Times New Roman" w:hAnsi="Times New Roman" w:eastAsia="楷体" w:cs="Times New Roman"/>
        </w:rPr>
        <w:t xml:space="preserve">    From equation (14), the following dispersion relation can be obtained in the frequency-wave number domain</w:t>
      </w:r>
      <w:r>
        <w:rPr>
          <w:rFonts w:hint="eastAsia" w:ascii="Times New Roman" w:hAnsi="Times New Roman" w:eastAsia="楷体" w:cs="Times New Roman"/>
          <w:lang w:eastAsia="zh-CN"/>
        </w:rPr>
        <w:t>:</w:t>
      </w:r>
    </w:p>
    <w:p>
      <w:pPr>
        <w:spacing w:line="480" w:lineRule="auto"/>
        <w:jc w:val="right"/>
        <w:rPr>
          <w:rFonts w:ascii="Times New Roman" w:hAnsi="Times New Roman" w:eastAsia="楷体" w:cs="Times New Roman"/>
        </w:rPr>
      </w:pPr>
      <w:r>
        <w:rPr>
          <w:rFonts w:ascii="Times New Roman" w:hAnsi="Times New Roman" w:eastAsia="楷体" w:cs="Times New Roman"/>
          <w:position w:val="-28"/>
        </w:rPr>
        <w:object>
          <v:shape id="_x0000_i1051" o:spt="75" type="#_x0000_t75" style="height:33.8pt;width:410.7pt;" o:ole="t" filled="f" o:preferrelative="t" stroked="f" coordsize="21600,21600">
            <v:path/>
            <v:fill on="f" focussize="0,0"/>
            <v:stroke on="f" joinstyle="miter"/>
            <v:imagedata r:id="rId59" o:title=""/>
            <o:lock v:ext="edit" aspectratio="t"/>
            <w10:wrap type="none"/>
            <w10:anchorlock/>
          </v:shape>
          <o:OLEObject Type="Embed" ProgID="Equation.3" ShapeID="_x0000_i1051" DrawAspect="Content" ObjectID="_1468075751" r:id="rId58">
            <o:LockedField>false</o:LockedField>
          </o:OLEObject>
        </w:object>
      </w:r>
      <w:r>
        <w:rPr>
          <w:rFonts w:ascii="Times New Roman" w:hAnsi="Times New Roman" w:eastAsia="楷体" w:cs="Times New Roman"/>
        </w:rPr>
        <w:t xml:space="preserve">       (15)</w:t>
      </w:r>
    </w:p>
    <w:p>
      <w:pPr>
        <w:pStyle w:val="7"/>
        <w:shd w:val="clear" w:color="auto" w:fill="FFFFFF"/>
        <w:rPr>
          <w:rFonts w:ascii="Times New Roman" w:hAnsi="Times New Roman" w:eastAsia="楷体" w:cs="Times New Roman"/>
          <w:sz w:val="24"/>
          <w:szCs w:val="24"/>
        </w:rPr>
      </w:pPr>
      <w:r>
        <w:rPr>
          <w:rFonts w:ascii="Times New Roman" w:hAnsi="Times New Roman" w:eastAsia="楷体" w:cs="Times New Roman"/>
          <w:sz w:val="24"/>
          <w:szCs w:val="24"/>
        </w:rPr>
        <w:t xml:space="preserve">Using the trigonometric </w:t>
      </w:r>
      <w:r>
        <w:rPr>
          <w:rFonts w:hint="eastAsia" w:ascii="Times New Roman" w:hAnsi="Times New Roman" w:eastAsia="楷体" w:cs="Times New Roman"/>
          <w:sz w:val="24"/>
          <w:szCs w:val="24"/>
          <w:lang w:eastAsia="zh-CN"/>
        </w:rPr>
        <w:t>relation</w:t>
      </w:r>
      <w:r>
        <w:rPr>
          <w:rFonts w:ascii="Times New Roman" w:hAnsi="Times New Roman" w:eastAsia="楷体" w:cs="Times New Roman"/>
          <w:sz w:val="24"/>
          <w:szCs w:val="24"/>
        </w:rPr>
        <w:t xml:space="preserve">, </w:t>
      </w:r>
    </w:p>
    <w:p>
      <w:pPr>
        <w:pStyle w:val="7"/>
        <w:shd w:val="clear" w:color="auto" w:fill="FFFFFF"/>
        <w:rPr>
          <w:rFonts w:ascii="Times New Roman" w:hAnsi="Times New Roman" w:eastAsia="楷体" w:cs="Times New Roman"/>
          <w:sz w:val="24"/>
          <w:szCs w:val="24"/>
        </w:rPr>
      </w:pPr>
    </w:p>
    <w:p>
      <w:pPr>
        <w:spacing w:line="480" w:lineRule="auto"/>
        <w:jc w:val="right"/>
        <w:rPr>
          <w:rFonts w:ascii="Times New Roman" w:hAnsi="Times New Roman" w:eastAsia="楷体" w:cs="Times New Roman"/>
        </w:rPr>
      </w:pPr>
      <w:r>
        <w:rPr>
          <w:rFonts w:ascii="Times New Roman" w:hAnsi="Times New Roman" w:eastAsia="楷体" w:cs="Times New Roman"/>
          <w:position w:val="-24"/>
        </w:rPr>
        <w:object>
          <v:shape id="_x0000_i1052" o:spt="75" type="#_x0000_t75" style="height:31.3pt;width:200.95pt;" o:ole="t" filled="f" o:preferrelative="t" stroked="f" coordsize="21600,21600">
            <v:path/>
            <v:fill on="f" focussize="0,0"/>
            <v:stroke on="f" joinstyle="miter"/>
            <v:imagedata r:id="rId61" o:title=""/>
            <o:lock v:ext="edit" aspectratio="t"/>
            <w10:wrap type="none"/>
            <w10:anchorlock/>
          </v:shape>
          <o:OLEObject Type="Embed" ProgID="Equation.3" ShapeID="_x0000_i1052" DrawAspect="Content" ObjectID="_1468075752" r:id="rId60">
            <o:LockedField>false</o:LockedField>
          </o:OLEObject>
        </w:object>
      </w:r>
      <w:r>
        <w:rPr>
          <w:rFonts w:ascii="Times New Roman" w:hAnsi="Times New Roman" w:eastAsia="楷体" w:cs="Times New Roman"/>
        </w:rPr>
        <w:t xml:space="preserve">                                (16)</w:t>
      </w:r>
    </w:p>
    <w:p>
      <w:pPr>
        <w:pStyle w:val="7"/>
        <w:shd w:val="clear" w:color="auto" w:fill="FFFFFF"/>
        <w:rPr>
          <w:rFonts w:ascii="Times New Roman" w:hAnsi="Times New Roman" w:eastAsia="楷体" w:cs="Times New Roman"/>
          <w:sz w:val="24"/>
          <w:szCs w:val="24"/>
          <w:lang w:eastAsia="zh-CN"/>
        </w:rPr>
      </w:pPr>
      <w:del w:id="593" w:author="Administrator" w:date="2018-07-07T22:55:00Z">
        <w:r>
          <w:rPr>
            <w:rFonts w:ascii="Times New Roman" w:hAnsi="Times New Roman" w:eastAsia="楷体" w:cs="Times New Roman"/>
            <w:sz w:val="24"/>
            <w:szCs w:val="24"/>
          </w:rPr>
          <w:delText>We</w:delText>
        </w:r>
      </w:del>
      <w:ins w:id="594" w:author="Administrator" w:date="2018-07-07T22:55:00Z">
        <w:r>
          <w:rPr>
            <w:rFonts w:hint="eastAsia" w:ascii="Times New Roman" w:hAnsi="Times New Roman" w:eastAsia="楷体" w:cs="Times New Roman"/>
            <w:sz w:val="24"/>
            <w:szCs w:val="24"/>
            <w:lang w:eastAsia="zh-CN"/>
          </w:rPr>
          <w:t>w</w:t>
        </w:r>
      </w:ins>
      <w:ins w:id="595" w:author="Administrator" w:date="2018-07-07T22:55:00Z">
        <w:r>
          <w:rPr>
            <w:rFonts w:ascii="Times New Roman" w:hAnsi="Times New Roman" w:eastAsia="楷体" w:cs="Times New Roman"/>
            <w:sz w:val="24"/>
            <w:szCs w:val="24"/>
          </w:rPr>
          <w:t>e</w:t>
        </w:r>
      </w:ins>
      <w:ins w:id="596" w:author="Administrator" w:date="2018-07-07T22:55:00Z">
        <w:r>
          <w:rPr>
            <w:rFonts w:hint="eastAsia" w:ascii="Times New Roman" w:hAnsi="Times New Roman" w:eastAsia="楷体" w:cs="Times New Roman"/>
            <w:sz w:val="24"/>
            <w:szCs w:val="24"/>
            <w:lang w:eastAsia="zh-CN"/>
          </w:rPr>
          <w:t xml:space="preserve"> </w:t>
        </w:r>
      </w:ins>
      <w:r>
        <w:rPr>
          <w:rFonts w:hint="eastAsia" w:ascii="Times New Roman" w:hAnsi="Times New Roman" w:eastAsia="楷体" w:cs="Times New Roman"/>
          <w:sz w:val="24"/>
          <w:szCs w:val="24"/>
          <w:lang w:eastAsia="zh-CN"/>
        </w:rPr>
        <w:t>obtain</w:t>
      </w:r>
      <w:r>
        <w:rPr>
          <w:rFonts w:ascii="Times New Roman" w:hAnsi="Times New Roman" w:eastAsia="楷体" w:cs="Times New Roman"/>
          <w:sz w:val="24"/>
          <w:szCs w:val="24"/>
        </w:rPr>
        <w:t xml:space="preserve"> from equation 15</w:t>
      </w:r>
    </w:p>
    <w:p>
      <w:pPr>
        <w:pStyle w:val="7"/>
        <w:shd w:val="clear" w:color="auto" w:fill="FFFFFF"/>
        <w:rPr>
          <w:rFonts w:ascii="Times New Roman" w:hAnsi="Times New Roman" w:eastAsia="楷体" w:cs="Times New Roman"/>
          <w:sz w:val="24"/>
          <w:szCs w:val="24"/>
        </w:rPr>
      </w:pPr>
    </w:p>
    <w:p>
      <w:pPr>
        <w:spacing w:line="480" w:lineRule="auto"/>
        <w:jc w:val="right"/>
        <w:rPr>
          <w:rFonts w:ascii="Times New Roman" w:hAnsi="Times New Roman" w:eastAsia="楷体" w:cs="Times New Roman"/>
        </w:rPr>
      </w:pPr>
      <w:r>
        <w:rPr>
          <w:rFonts w:ascii="Times New Roman" w:hAnsi="Times New Roman" w:eastAsia="楷体" w:cs="Times New Roman"/>
          <w:position w:val="-28"/>
        </w:rPr>
        <w:object>
          <v:shape id="_x0000_i1053" o:spt="75" type="#_x0000_t75" style="height:34.45pt;width:378.8pt;" o:ole="t" filled="f" o:preferrelative="t" stroked="f" coordsize="21600,21600">
            <v:path/>
            <v:fill on="f" focussize="0,0"/>
            <v:stroke on="f" joinstyle="miter"/>
            <v:imagedata r:id="rId63" o:title=""/>
            <o:lock v:ext="edit" aspectratio="t"/>
            <w10:wrap type="none"/>
            <w10:anchorlock/>
          </v:shape>
          <o:OLEObject Type="Embed" ProgID="Equation.3" ShapeID="_x0000_i1053" DrawAspect="Content" ObjectID="_1468075753" r:id="rId62">
            <o:LockedField>false</o:LockedField>
          </o:OLEObject>
        </w:object>
      </w:r>
      <w:r>
        <w:rPr>
          <w:rFonts w:ascii="Times New Roman" w:hAnsi="Times New Roman" w:eastAsia="楷体" w:cs="Times New Roman"/>
        </w:rPr>
        <w:t>（17）</w:t>
      </w:r>
    </w:p>
    <w:p>
      <w:pPr>
        <w:spacing w:line="480" w:lineRule="auto"/>
        <w:rPr>
          <w:del w:id="597" w:author="Administrator" w:date="2018-07-07T11:19:00Z"/>
          <w:rFonts w:ascii="Times New Roman" w:hAnsi="Times New Roman" w:eastAsia="楷体" w:cs="Times New Roman"/>
        </w:rPr>
      </w:pPr>
      <w:del w:id="598" w:author="Administrator" w:date="2018-07-07T11:19:00Z">
        <w:r>
          <w:rPr>
            <w:rFonts w:ascii="Times New Roman" w:hAnsi="Times New Roman" w:eastAsia="楷体" w:cs="Times New Roman"/>
            <w:color w:val="000000" w:themeColor="text1"/>
          </w:rPr>
          <w:delText>Similarly, the new dispersion relation for the 3D acoustic wave equation in the frequency-wave number domain is</w:delText>
        </w:r>
      </w:del>
    </w:p>
    <w:p>
      <w:pPr>
        <w:spacing w:line="480" w:lineRule="auto"/>
        <w:jc w:val="right"/>
        <w:rPr>
          <w:del w:id="599" w:author="Administrator" w:date="2018-07-07T11:19:00Z"/>
          <w:rFonts w:ascii="Times New Roman" w:hAnsi="Times New Roman" w:eastAsia="楷体" w:cs="Times New Roman"/>
          <w:color w:val="000000" w:themeColor="text1"/>
        </w:rPr>
      </w:pPr>
      <w:del w:id="600" w:author="Administrator" w:date="2018-07-07T11:19:00Z"/>
      <w:del w:id="601" w:author="Administrator" w:date="2018-07-07T11:19:00Z"/>
      <w:del w:id="602" w:author="Administrator" w:date="2018-07-07T11:19:00Z"/>
      <w:del w:id="603" w:author="Administrator" w:date="2018-07-07T11:19:00Z">
        <w:r>
          <w:rPr>
            <w:rFonts w:ascii="Times New Roman" w:hAnsi="Times New Roman" w:eastAsia="楷体" w:cs="Times New Roman"/>
            <w:color w:val="000000" w:themeColor="text1"/>
            <w:position w:val="-48"/>
          </w:rPr>
          <w:object>
            <v:shape id="_x0000_i1054" o:spt="75" type="#_x0000_t75" style="height:48.85pt;width:408.2pt;" o:ole="t" filled="f" o:preferrelative="t" stroked="f" coordsize="21600,21600">
              <v:path/>
              <v:fill on="f" focussize="0,0"/>
              <v:stroke on="f" joinstyle="miter"/>
              <v:imagedata r:id="rId65" o:title=""/>
              <o:lock v:ext="edit" aspectratio="t"/>
              <w10:wrap type="none"/>
              <w10:anchorlock/>
            </v:shape>
            <o:OLEObject Type="Embed" ProgID="Equation.3" ShapeID="_x0000_i1054" DrawAspect="Content" ObjectID="_1468075754" r:id="rId64">
              <o:LockedField>false</o:LockedField>
            </o:OLEObject>
          </w:object>
        </w:r>
      </w:del>
      <w:del w:id="605" w:author="Administrator" w:date="2018-07-07T11:19:00Z"/>
      <w:del w:id="606" w:author="Administrator" w:date="2018-07-07T11:19:00Z">
        <w:r>
          <w:rPr>
            <w:rFonts w:ascii="Times New Roman" w:hAnsi="Times New Roman" w:eastAsia="楷体" w:cs="Times New Roman"/>
            <w:color w:val="000000" w:themeColor="text1"/>
          </w:rPr>
          <w:delText xml:space="preserve">          (18)</w:delText>
        </w:r>
      </w:del>
    </w:p>
    <w:p>
      <w:pPr>
        <w:spacing w:line="480" w:lineRule="auto"/>
        <w:rPr>
          <w:del w:id="607" w:author="Administrator" w:date="2018-07-07T11:19:00Z"/>
          <w:rFonts w:ascii="Times New Roman" w:hAnsi="Times New Roman" w:eastAsia="楷体" w:cs="Times New Roman"/>
          <w:position w:val="-14"/>
        </w:rPr>
      </w:pPr>
      <w:del w:id="608" w:author="Administrator" w:date="2018-07-07T11:19:00Z">
        <w:r>
          <w:rPr>
            <w:rFonts w:ascii="Times New Roman" w:hAnsi="Times New Roman" w:eastAsia="楷体" w:cs="Times New Roman"/>
          </w:rPr>
          <w:delText>where</w:delText>
        </w:r>
      </w:del>
      <w:del w:id="609" w:author="Administrator" w:date="2018-07-07T11:19:00Z"/>
      <w:del w:id="610" w:author="Administrator" w:date="2018-07-07T11:19:00Z"/>
      <w:del w:id="611" w:author="Administrator" w:date="2018-07-07T11:19:00Z"/>
      <w:del w:id="612" w:author="Administrator" w:date="2018-07-07T11:19:00Z">
        <w:r>
          <w:rPr>
            <w:rFonts w:ascii="Times New Roman" w:hAnsi="Times New Roman" w:eastAsia="楷体" w:cs="Times New Roman"/>
            <w:position w:val="-14"/>
          </w:rPr>
          <w:object>
            <v:shape id="_x0000_i1055" o:spt="75" type="#_x0000_t75" style="height:18.8pt;width:209.1pt;" o:ole="t" filled="f" o:preferrelative="t" stroked="f" coordsize="21600,21600">
              <v:path/>
              <v:fill on="f" focussize="0,0"/>
              <v:stroke on="f" joinstyle="miter"/>
              <v:imagedata r:id="rId67" o:title=""/>
              <o:lock v:ext="edit" aspectratio="t"/>
              <w10:wrap type="none"/>
              <w10:anchorlock/>
            </v:shape>
            <o:OLEObject Type="Embed" ProgID="Equation.3" ShapeID="_x0000_i1055" DrawAspect="Content" ObjectID="_1468075755" r:id="rId66">
              <o:LockedField>false</o:LockedField>
            </o:OLEObject>
          </w:object>
        </w:r>
      </w:del>
      <w:del w:id="614" w:author="Administrator" w:date="2018-07-07T11:19:00Z"/>
    </w:p>
    <w:p>
      <w:pPr>
        <w:spacing w:line="480" w:lineRule="auto"/>
        <w:rPr>
          <w:rFonts w:ascii="Times New Roman" w:hAnsi="Times New Roman" w:eastAsia="楷体" w:cs="Times New Roman"/>
        </w:rPr>
      </w:pPr>
      <w:r>
        <w:rPr>
          <w:rFonts w:ascii="Times New Roman" w:hAnsi="Times New Roman" w:eastAsia="楷体" w:cs="Times New Roman"/>
        </w:rPr>
        <w:t xml:space="preserve">     Compared with the dispersion relation in equation 10, the dispersion relation</w:t>
      </w:r>
      <w:r>
        <w:rPr>
          <w:rFonts w:hint="eastAsia" w:ascii="Times New Roman" w:hAnsi="Times New Roman" w:eastAsia="楷体" w:cs="Times New Roman"/>
          <w:lang w:eastAsia="zh-CN"/>
        </w:rPr>
        <w:t>s</w:t>
      </w:r>
      <w:r>
        <w:rPr>
          <w:rFonts w:ascii="Times New Roman" w:hAnsi="Times New Roman" w:eastAsia="楷体" w:cs="Times New Roman"/>
        </w:rPr>
        <w:t xml:space="preserve"> in equations17</w:t>
      </w:r>
      <w:ins w:id="615" w:author="Administrator" w:date="2018-07-07T23:39:00Z">
        <w:r>
          <w:rPr>
            <w:rFonts w:hint="eastAsia" w:ascii="Times New Roman" w:hAnsi="Times New Roman" w:eastAsia="楷体" w:cs="Times New Roman"/>
            <w:lang w:eastAsia="zh-CN"/>
          </w:rPr>
          <w:t xml:space="preserve"> </w:t>
        </w:r>
      </w:ins>
      <w:del w:id="616" w:author="Administrator" w:date="2018-07-07T11:19:00Z">
        <w:r>
          <w:rPr>
            <w:rFonts w:ascii="Times New Roman" w:hAnsi="Times New Roman" w:eastAsia="楷体" w:cs="Times New Roman"/>
          </w:rPr>
          <w:delText>and 18 are</w:delText>
        </w:r>
      </w:del>
      <w:ins w:id="617" w:author="Administrator" w:date="2018-07-07T11:19:00Z">
        <w:r>
          <w:rPr>
            <w:rFonts w:hint="eastAsia" w:ascii="Times New Roman" w:hAnsi="Times New Roman" w:eastAsia="楷体" w:cs="Times New Roman"/>
            <w:lang w:eastAsia="zh-CN"/>
          </w:rPr>
          <w:t>is</w:t>
        </w:r>
      </w:ins>
      <w:r>
        <w:rPr>
          <w:rFonts w:ascii="Times New Roman" w:hAnsi="Times New Roman" w:eastAsia="楷体" w:cs="Times New Roman"/>
        </w:rPr>
        <w:t xml:space="preserve"> linear and much simpler. </w:t>
      </w:r>
    </w:p>
    <w:p>
      <w:pPr>
        <w:spacing w:line="480" w:lineRule="auto"/>
        <w:rPr>
          <w:rFonts w:ascii="Times New Roman" w:hAnsi="Times New Roman" w:eastAsia="楷体" w:cs="Times New Roman"/>
        </w:rPr>
      </w:pPr>
      <w:r>
        <w:rPr>
          <w:rFonts w:ascii="Times New Roman" w:hAnsi="Times New Roman" w:eastAsia="楷体" w:cs="Times New Roman"/>
        </w:rPr>
        <w:t xml:space="preserve">   We determine the upper limit of the wave number range used for calculating the FD coefficients based on the source frequency, the space grid interval and the wave</w:t>
      </w:r>
      <w:r>
        <w:rPr>
          <w:rFonts w:hint="eastAsia" w:ascii="Times New Roman" w:hAnsi="Times New Roman" w:eastAsia="楷体" w:cs="Times New Roman"/>
          <w:lang w:eastAsia="zh-CN"/>
        </w:rPr>
        <w:t>-</w:t>
      </w:r>
      <w:r>
        <w:rPr>
          <w:rFonts w:ascii="Times New Roman" w:hAnsi="Times New Roman" w:eastAsia="楷体" w:cs="Times New Roman"/>
        </w:rPr>
        <w:t>propagation speed (Liang et al., 2013)</w:t>
      </w:r>
    </w:p>
    <w:p>
      <w:pPr>
        <w:wordWrap w:val="0"/>
        <w:spacing w:line="480" w:lineRule="auto"/>
        <w:jc w:val="right"/>
        <w:rPr>
          <w:rFonts w:ascii="Times New Roman" w:hAnsi="Times New Roman" w:eastAsia="楷体" w:cs="Times New Roman"/>
        </w:rPr>
        <w:pPrChange w:id="618" w:author="Administrator" w:date="2018-07-07T22:44:00Z">
          <w:pPr>
            <w:spacing w:line="480" w:lineRule="auto"/>
            <w:jc w:val="right"/>
          </w:pPr>
        </w:pPrChange>
      </w:pPr>
      <w:r>
        <w:rPr>
          <w:rFonts w:ascii="Times New Roman" w:hAnsi="Times New Roman" w:eastAsia="楷体" w:cs="Times New Roman"/>
          <w:position w:val="-30"/>
        </w:rPr>
        <w:object>
          <v:shape id="_x0000_i1056" o:spt="75" type="#_x0000_t75" style="height:36.95pt;width:178.45pt;" o:ole="t" filled="f" o:preferrelative="t" stroked="f" coordsize="21600,21600">
            <v:path/>
            <v:fill on="f" focussize="0,0"/>
            <v:stroke on="f" joinstyle="miter"/>
            <v:imagedata r:id="rId69" o:title=""/>
            <o:lock v:ext="edit" aspectratio="t"/>
            <w10:wrap type="none"/>
            <w10:anchorlock/>
          </v:shape>
          <o:OLEObject Type="Embed" ProgID="Equation.3" ShapeID="_x0000_i1056" DrawAspect="Content" ObjectID="_1468075756" r:id="rId68">
            <o:LockedField>false</o:LockedField>
          </o:OLEObject>
        </w:object>
      </w:r>
      <w:ins w:id="619" w:author="Administrator" w:date="2018-07-07T22:44:00Z">
        <w:r>
          <w:rPr>
            <w:rFonts w:hint="eastAsia" w:ascii="Times New Roman" w:hAnsi="Times New Roman" w:eastAsia="楷体" w:cs="Times New Roman"/>
            <w:position w:val="-30"/>
            <w:lang w:eastAsia="zh-CN"/>
          </w:rPr>
          <w:t xml:space="preserve">                           </w:t>
        </w:r>
      </w:ins>
      <w:r>
        <w:rPr>
          <w:rFonts w:ascii="Times New Roman" w:hAnsi="Times New Roman" w:eastAsia="楷体" w:cs="Times New Roman"/>
        </w:rPr>
        <w:t>（</w:t>
      </w:r>
      <w:del w:id="620" w:author="Administrator" w:date="2018-07-07T11:19:00Z">
        <w:r>
          <w:rPr>
            <w:rFonts w:ascii="Times New Roman" w:hAnsi="Times New Roman" w:eastAsia="楷体" w:cs="Times New Roman"/>
          </w:rPr>
          <w:delText>19</w:delText>
        </w:r>
      </w:del>
      <w:ins w:id="621" w:author="Administrator" w:date="2018-07-07T11:19:00Z">
        <w:r>
          <w:rPr>
            <w:rFonts w:ascii="Times New Roman" w:hAnsi="Times New Roman" w:eastAsia="楷体" w:cs="Times New Roman"/>
          </w:rPr>
          <w:t>1</w:t>
        </w:r>
      </w:ins>
      <w:ins w:id="622" w:author="Administrator" w:date="2018-07-07T11:19:00Z">
        <w:r>
          <w:rPr>
            <w:rFonts w:hint="eastAsia" w:ascii="Times New Roman" w:hAnsi="Times New Roman" w:eastAsia="楷体" w:cs="Times New Roman"/>
            <w:lang w:eastAsia="zh-CN"/>
          </w:rPr>
          <w:t>8</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 xml:space="preserve">   We assume that there </w:t>
      </w:r>
      <w:del w:id="623" w:author="Administrator" w:date="2018-07-08T10:54:00Z">
        <w:r>
          <w:rPr>
            <w:rFonts w:ascii="Times New Roman" w:hAnsi="Times New Roman" w:eastAsia="楷体" w:cs="Times New Roman"/>
          </w:rPr>
          <w:delText>are</w:delText>
        </w:r>
      </w:del>
      <w:ins w:id="624" w:author="Administrator" w:date="2018-07-08T10:54:00Z">
        <w:r>
          <w:rPr>
            <w:rFonts w:ascii="Times New Roman" w:hAnsi="Times New Roman" w:eastAsia="楷体" w:cs="Times New Roman"/>
          </w:rPr>
          <w:t>is</w:t>
        </w:r>
      </w:ins>
      <w:ins w:id="625" w:author="Administrator" w:date="2018-07-07T23:22:00Z">
        <w:r>
          <w:rPr>
            <w:rFonts w:hint="eastAsia" w:ascii="Times New Roman" w:hAnsi="Times New Roman" w:eastAsia="楷体" w:cs="Times New Roman"/>
            <w:lang w:eastAsia="zh-CN"/>
          </w:rPr>
          <w:t xml:space="preserve"> </w:t>
        </w:r>
      </w:ins>
      <w:r>
        <w:rPr>
          <w:rFonts w:ascii="Times New Roman" w:hAnsi="Times New Roman" w:eastAsia="楷体" w:cs="Times New Roman"/>
          <w:i/>
        </w:rPr>
        <w:t>M</w:t>
      </w:r>
      <w:r>
        <w:rPr>
          <w:rFonts w:ascii="Times New Roman" w:hAnsi="Times New Roman" w:eastAsia="楷体" w:cs="Times New Roman"/>
        </w:rPr>
        <w:t xml:space="preserve"> equally distributed wave number points satisfying the dispersion relation within the wave number range specified by equation (</w:t>
      </w:r>
      <w:del w:id="626" w:author="Administrator" w:date="2018-07-07T11:19:00Z">
        <w:r>
          <w:rPr>
            <w:rFonts w:ascii="Times New Roman" w:hAnsi="Times New Roman" w:eastAsia="楷体" w:cs="Times New Roman"/>
          </w:rPr>
          <w:delText>19</w:delText>
        </w:r>
      </w:del>
      <w:ins w:id="627" w:author="Administrator" w:date="2018-07-07T11:19:00Z">
        <w:r>
          <w:rPr>
            <w:rFonts w:ascii="Times New Roman" w:hAnsi="Times New Roman" w:eastAsia="楷体" w:cs="Times New Roman"/>
          </w:rPr>
          <w:t>1</w:t>
        </w:r>
      </w:ins>
      <w:ins w:id="628" w:author="Administrator" w:date="2018-07-07T11:19:00Z">
        <w:r>
          <w:rPr>
            <w:rFonts w:hint="eastAsia" w:ascii="Times New Roman" w:hAnsi="Times New Roman" w:eastAsia="楷体" w:cs="Times New Roman"/>
            <w:lang w:eastAsia="zh-CN"/>
          </w:rPr>
          <w:t>8</w:t>
        </w:r>
      </w:ins>
      <w:r>
        <w:rPr>
          <w:rFonts w:ascii="Times New Roman" w:hAnsi="Times New Roman" w:eastAsia="楷体" w:cs="Times New Roman"/>
        </w:rPr>
        <w:t>). Then we establish the linear equation from equation (</w:t>
      </w:r>
      <w:del w:id="629" w:author="Administrator" w:date="2018-07-07T11:20:00Z">
        <w:r>
          <w:rPr>
            <w:rFonts w:ascii="Times New Roman" w:hAnsi="Times New Roman" w:eastAsia="楷体" w:cs="Times New Roman"/>
          </w:rPr>
          <w:delText>18</w:delText>
        </w:r>
      </w:del>
      <w:ins w:id="630" w:author="Administrator" w:date="2018-07-07T11:20:00Z">
        <w:r>
          <w:rPr>
            <w:rFonts w:ascii="Times New Roman" w:hAnsi="Times New Roman" w:eastAsia="楷体" w:cs="Times New Roman"/>
          </w:rPr>
          <w:t>1</w:t>
        </w:r>
      </w:ins>
      <w:ins w:id="631" w:author="Administrator" w:date="2018-07-07T11:20:00Z">
        <w:r>
          <w:rPr>
            <w:rFonts w:hint="eastAsia" w:ascii="Times New Roman" w:hAnsi="Times New Roman" w:eastAsia="楷体" w:cs="Times New Roman"/>
            <w:lang w:eastAsia="zh-CN"/>
          </w:rPr>
          <w:t>7</w:t>
        </w:r>
      </w:ins>
      <w:r>
        <w:rPr>
          <w:rFonts w:ascii="Times New Roman" w:hAnsi="Times New Roman" w:eastAsia="楷体" w:cs="Times New Roman"/>
        </w:rPr>
        <w:t xml:space="preserve">) for the </w:t>
      </w:r>
      <w:del w:id="632" w:author="Administrator" w:date="2018-07-07T11:20:00Z">
        <w:r>
          <w:rPr>
            <w:rFonts w:ascii="Times New Roman" w:hAnsi="Times New Roman" w:eastAsia="楷体" w:cs="Times New Roman"/>
          </w:rPr>
          <w:delText xml:space="preserve">3D </w:delText>
        </w:r>
      </w:del>
      <w:ins w:id="633" w:author="Administrator" w:date="2018-07-07T11:20:00Z">
        <w:r>
          <w:rPr>
            <w:rFonts w:hint="eastAsia" w:ascii="Times New Roman" w:hAnsi="Times New Roman" w:eastAsia="楷体" w:cs="Times New Roman"/>
            <w:lang w:eastAsia="zh-CN"/>
          </w:rPr>
          <w:t>2</w:t>
        </w:r>
      </w:ins>
      <w:ins w:id="634" w:author="Administrator" w:date="2018-07-07T11:20:00Z">
        <w:r>
          <w:rPr>
            <w:rFonts w:ascii="Times New Roman" w:hAnsi="Times New Roman" w:eastAsia="楷体" w:cs="Times New Roman"/>
          </w:rPr>
          <w:t xml:space="preserve">D </w:t>
        </w:r>
      </w:ins>
      <w:r>
        <w:rPr>
          <w:rFonts w:ascii="Times New Roman" w:hAnsi="Times New Roman" w:eastAsia="楷体" w:cs="Times New Roman"/>
        </w:rPr>
        <w:t xml:space="preserve">case (Liang et al., 2015) </w:t>
      </w:r>
    </w:p>
    <w:p>
      <w:pPr>
        <w:spacing w:line="480" w:lineRule="auto"/>
        <w:jc w:val="right"/>
        <w:rPr>
          <w:rFonts w:ascii="Times New Roman" w:hAnsi="Times New Roman" w:cs="Times New Roman"/>
          <w:color w:val="000000"/>
        </w:rPr>
      </w:pPr>
      <w:r>
        <w:rPr>
          <w:rFonts w:ascii="Times New Roman" w:hAnsi="Times New Roman" w:eastAsia="楷体" w:cs="Times New Roman"/>
          <w:color w:val="000000" w:themeColor="text1"/>
          <w:position w:val="-58"/>
        </w:rPr>
        <w:object>
          <v:shape id="_x0000_i1057" o:spt="75" type="#_x0000_t75" style="height:68.25pt;width:425.1pt;" o:ole="t" filled="f" o:preferrelative="t" stroked="f" coordsize="21600,21600">
            <v:path/>
            <v:fill on="f" focussize="0,0"/>
            <v:stroke on="f" joinstyle="miter"/>
            <v:imagedata r:id="rId71" o:title=""/>
            <o:lock v:ext="edit" aspectratio="t"/>
            <w10:wrap type="none"/>
            <w10:anchorlock/>
          </v:shape>
          <o:OLEObject Type="Embed" ProgID="Equation.3" ShapeID="_x0000_i1057" DrawAspect="Content" ObjectID="_1468075757" r:id="rId70">
            <o:LockedField>false</o:LockedField>
          </o:OLEObject>
        </w:object>
      </w:r>
      <w:r>
        <w:rPr>
          <w:rFonts w:ascii="Times New Roman" w:hAnsi="Times New Roman" w:eastAsia="楷体" w:cs="Times New Roman"/>
        </w:rPr>
        <w:t>（</w:t>
      </w:r>
      <w:del w:id="635" w:author="Administrator" w:date="2018-07-07T11:20:00Z">
        <w:r>
          <w:rPr>
            <w:rFonts w:ascii="Times New Roman" w:hAnsi="Times New Roman" w:eastAsia="楷体" w:cs="Times New Roman"/>
          </w:rPr>
          <w:delText>20</w:delText>
        </w:r>
      </w:del>
      <w:ins w:id="636" w:author="Administrator" w:date="2018-07-07T11:20:00Z">
        <w:r>
          <w:rPr>
            <w:rFonts w:hint="eastAsia" w:ascii="Times New Roman" w:hAnsi="Times New Roman" w:eastAsia="楷体" w:cs="Times New Roman"/>
            <w:lang w:eastAsia="zh-CN"/>
          </w:rPr>
          <w:t>19</w:t>
        </w:r>
      </w:ins>
      <w:r>
        <w:rPr>
          <w:rFonts w:ascii="Times New Roman" w:hAnsi="Times New Roman" w:eastAsia="楷体" w:cs="Times New Roman"/>
        </w:rPr>
        <w:t>）</w:t>
      </w:r>
    </w:p>
    <w:p>
      <w:pPr>
        <w:spacing w:line="480" w:lineRule="auto"/>
        <w:rPr>
          <w:ins w:id="637" w:author="Administrator" w:date="2018-07-08T11:25:00Z"/>
          <w:rFonts w:ascii="Times New Roman" w:hAnsi="Times New Roman" w:eastAsia="楷体" w:cs="Times New Roman"/>
          <w:lang w:eastAsia="zh-CN"/>
        </w:rPr>
      </w:pPr>
      <w:r>
        <w:rPr>
          <w:rFonts w:ascii="Times New Roman" w:hAnsi="Times New Roman" w:cs="Times New Roman"/>
        </w:rPr>
        <w:t>where</w:t>
      </w:r>
      <w:r>
        <w:rPr>
          <w:rFonts w:ascii="Times New Roman" w:hAnsi="Times New Roman" w:eastAsia="楷体" w:cs="Times New Roman"/>
          <w:color w:val="000000" w:themeColor="text1"/>
          <w:position w:val="-14"/>
        </w:rPr>
        <w:object>
          <v:shape id="_x0000_i1058" o:spt="75" type="#_x0000_t75" style="height:18.15pt;width:147.15pt;" o:ole="t" filled="f" o:preferrelative="t" stroked="f" coordsize="21600,21600">
            <v:path/>
            <v:fill on="f" focussize="0,0"/>
            <v:stroke on="f" joinstyle="miter"/>
            <v:imagedata r:id="rId73" o:title=""/>
            <o:lock v:ext="edit" aspectratio="t"/>
            <w10:wrap type="none"/>
            <w10:anchorlock/>
          </v:shape>
          <o:OLEObject Type="Embed" ProgID="Equation.3" ShapeID="_x0000_i1058" DrawAspect="Content" ObjectID="_1468075758" r:id="rId72">
            <o:LockedField>false</o:LockedField>
          </o:OLEObject>
        </w:object>
      </w:r>
      <w:r>
        <w:rPr>
          <w:rFonts w:ascii="Times New Roman" w:hAnsi="Times New Roman" w:cs="Times New Roman"/>
        </w:rPr>
        <w:t xml:space="preserve">, the </w:t>
      </w:r>
      <w:r>
        <w:rPr>
          <w:rFonts w:ascii="Times New Roman" w:hAnsi="Times New Roman" w:cs="Times New Roman"/>
          <w:i/>
        </w:rPr>
        <w:t>i</w:t>
      </w:r>
      <w:r>
        <w:rPr>
          <w:rFonts w:ascii="Times New Roman" w:hAnsi="Times New Roman" w:cs="Times New Roman"/>
        </w:rPr>
        <w:t xml:space="preserve">-th component of </w:t>
      </w:r>
      <w:r>
        <w:rPr>
          <w:rFonts w:ascii="Times New Roman" w:hAnsi="Times New Roman" w:cs="Times New Roman"/>
          <w:position w:val="-12"/>
        </w:rPr>
        <w:object>
          <v:shape id="_x0000_i1059" o:spt="75" type="#_x0000_t75" style="height:18.15pt;width:13.75pt;" o:ole="t" filled="f" o:preferrelative="t" stroked="f" coordsize="21600,21600">
            <v:path/>
            <v:fill on="f" focussize="0,0"/>
            <v:stroke on="f" joinstyle="miter"/>
            <v:imagedata r:id="rId75" o:title=""/>
            <o:lock v:ext="edit" aspectratio="t"/>
            <w10:wrap type="none"/>
            <w10:anchorlock/>
          </v:shape>
          <o:OLEObject Type="Embed" ProgID="Equation.DSMT4" ShapeID="_x0000_i1059" DrawAspect="Content" ObjectID="_1468075759" r:id="rId74">
            <o:LockedField>false</o:LockedField>
          </o:OLEObject>
        </w:object>
      </w:r>
      <w:del w:id="638" w:author="Administrator" w:date="2018-07-07T22:57:00Z">
        <w:r>
          <w:rPr>
            <w:rFonts w:ascii="Times New Roman" w:hAnsi="Times New Roman" w:cs="Times New Roman"/>
          </w:rPr>
          <w:delText>(</w:delText>
        </w:r>
      </w:del>
      <w:del w:id="639" w:author="Administrator" w:date="2018-07-07T22:57:00Z"/>
      <w:del w:id="640" w:author="Administrator" w:date="2018-07-07T22:57:00Z"/>
      <w:del w:id="641" w:author="Administrator" w:date="2018-07-07T22:57:00Z"/>
      <w:del w:id="642" w:author="Administrator" w:date="2018-07-07T22:57:00Z">
        <w:r>
          <w:rPr>
            <w:rFonts w:ascii="Times New Roman" w:hAnsi="Times New Roman" w:cs="Times New Roman"/>
            <w:position w:val="-10"/>
          </w:rPr>
          <w:object>
            <v:shape id="_x0000_i1060" o:spt="75" type="#_x0000_t75" style="height:15.65pt;width:46.95pt;" o:ole="t" filled="f" o:preferrelative="t" stroked="f" coordsize="21600,21600">
              <v:path/>
              <v:fill on="f" focussize="0,0"/>
              <v:stroke on="f" joinstyle="miter"/>
              <v:imagedata r:id="rId77" o:title=""/>
              <o:lock v:ext="edit" aspectratio="t"/>
              <w10:wrap type="none"/>
              <w10:anchorlock/>
            </v:shape>
            <o:OLEObject Type="Embed" ProgID="Equation.DSMT4" ShapeID="_x0000_i1060" DrawAspect="Content" ObjectID="_1468075760" r:id="rId76">
              <o:LockedField>false</o:LockedField>
            </o:OLEObject>
          </w:object>
        </w:r>
      </w:del>
      <w:del w:id="644" w:author="Administrator" w:date="2018-07-07T22:57:00Z"/>
      <w:del w:id="645" w:author="Administrator" w:date="2018-07-07T22:57:00Z">
        <w:r>
          <w:rPr>
            <w:rFonts w:ascii="Times New Roman" w:hAnsi="Times New Roman" w:cs="Times New Roman"/>
          </w:rPr>
          <w:delText xml:space="preserve">) </w:delText>
        </w:r>
      </w:del>
      <w:ins w:id="646" w:author="Administrator" w:date="2018-07-07T22:56:00Z"/>
      <w:ins w:id="647" w:author="Administrator" w:date="2018-07-07T22:56:00Z"/>
      <w:ins w:id="648" w:author="Administrator" w:date="2018-07-07T22:56:00Z"/>
      <w:ins w:id="649" w:author="Administrator" w:date="2018-07-07T22:56:00Z">
        <w:r>
          <w:rPr>
            <w:position w:val="-10"/>
            <w:highlight w:val="green"/>
          </w:rPr>
          <w:object>
            <v:shape id="_x0000_i1061" o:spt="75" type="#_x0000_t75" style="height:16.3pt;width:44.45pt;" o:ole="t" filled="f" o:preferrelative="t" stroked="f" coordsize="21600,21600">
              <v:path/>
              <v:fill on="f" focussize="0,0"/>
              <v:stroke on="f" joinstyle="miter"/>
              <v:imagedata r:id="rId79" o:title=""/>
              <o:lock v:ext="edit" aspectratio="t"/>
              <w10:wrap type="none"/>
              <w10:anchorlock/>
            </v:shape>
            <o:OLEObject Type="Embed" ProgID="Equation.3" ShapeID="_x0000_i1061" DrawAspect="Content" ObjectID="_1468075761" r:id="rId78">
              <o:LockedField>false</o:LockedField>
            </o:OLEObject>
          </w:object>
        </w:r>
      </w:ins>
      <w:ins w:id="651" w:author="Administrator" w:date="2018-07-07T22:56:00Z"/>
      <w:r>
        <w:rPr>
          <w:rFonts w:ascii="Times New Roman" w:hAnsi="Times New Roman" w:cs="Times New Roman"/>
        </w:rPr>
        <w:t xml:space="preserve">is represented as </w:t>
      </w:r>
      <w:r>
        <w:rPr>
          <w:rFonts w:ascii="Times New Roman" w:hAnsi="Times New Roman" w:cs="Times New Roman"/>
          <w:position w:val="-14"/>
        </w:rPr>
        <w:object>
          <v:shape id="_x0000_i1062" o:spt="75" type="#_x0000_t75" style="height:18.8pt;width:15.65pt;" o:ole="t" filled="f" o:preferrelative="t" stroked="f" coordsize="21600,21600">
            <v:path/>
            <v:fill on="f" focussize="0,0"/>
            <v:stroke on="f" joinstyle="miter"/>
            <v:imagedata r:id="rId81" o:title=""/>
            <o:lock v:ext="edit" aspectratio="t"/>
            <w10:wrap type="none"/>
            <w10:anchorlock/>
          </v:shape>
          <o:OLEObject Type="Embed" ProgID="Equation.DSMT4" ShapeID="_x0000_i1062" DrawAspect="Content" ObjectID="_1468075762" r:id="rId80">
            <o:LockedField>false</o:LockedField>
          </o:OLEObject>
        </w:object>
      </w:r>
      <w:r>
        <w:rPr>
          <w:rFonts w:ascii="Times New Roman" w:hAnsi="Times New Roman" w:cs="Times New Roman"/>
        </w:rPr>
        <w:t>,</w:t>
      </w:r>
      <w:ins w:id="652" w:author="Administrator" w:date="2018-07-07T11:23:00Z"/>
      <w:ins w:id="653" w:author="Administrator" w:date="2018-07-07T11:23:00Z"/>
      <w:ins w:id="654" w:author="Administrator" w:date="2018-07-07T11:23:00Z"/>
      <w:ins w:id="655" w:author="Administrator" w:date="2018-07-07T11:23:00Z">
        <w:r>
          <w:rPr>
            <w:rFonts w:ascii="Times New Roman" w:hAnsi="Times New Roman" w:eastAsia="楷体" w:cs="Times New Roman"/>
            <w:position w:val="-12"/>
          </w:rPr>
          <w:object>
            <v:shape id="_x0000_i1063" o:spt="75" type="#_x0000_t75" style="height:18.15pt;width:116.45pt;" o:ole="t" filled="f" o:preferrelative="t" stroked="f" coordsize="21600,21600">
              <v:path/>
              <v:fill on="f" focussize="0,0"/>
              <v:stroke on="f" joinstyle="miter"/>
              <v:imagedata r:id="rId83" o:title=""/>
              <o:lock v:ext="edit" aspectratio="t"/>
              <w10:wrap type="none"/>
              <w10:anchorlock/>
            </v:shape>
            <o:OLEObject Type="Embed" ProgID="Equation.3" ShapeID="_x0000_i1063" DrawAspect="Content" ObjectID="_1468075763" r:id="rId82">
              <o:LockedField>false</o:LockedField>
            </o:OLEObject>
          </w:object>
        </w:r>
      </w:ins>
      <w:ins w:id="657" w:author="Administrator" w:date="2018-07-07T11:23:00Z"/>
      <w:ins w:id="658" w:author="Administrator" w:date="2018-07-07T22:54:00Z">
        <w:r>
          <w:rPr>
            <w:position w:val="-14"/>
            <w:highlight w:val="green"/>
          </w:rPr>
          <w:t xml:space="preserve"> </w:t>
        </w:r>
      </w:ins>
      <w:ins w:id="659" w:author="Administrator" w:date="2018-07-07T22:53:00Z"/>
      <w:ins w:id="660" w:author="Administrator" w:date="2018-07-07T22:53:00Z"/>
      <w:ins w:id="661" w:author="Administrator" w:date="2018-07-07T22:53:00Z"/>
      <w:ins w:id="662" w:author="Administrator" w:date="2018-07-07T22:53:00Z">
        <w:r>
          <w:rPr>
            <w:position w:val="-10"/>
            <w:highlight w:val="green"/>
          </w:rPr>
          <w:object>
            <v:shape id="_x0000_i1064" o:spt="75" type="#_x0000_t75" style="height:16.3pt;width:162.8pt;" o:ole="t" filled="f" o:preferrelative="t" stroked="f" coordsize="21600,21600">
              <v:path/>
              <v:fill on="f" focussize="0,0"/>
              <v:stroke on="f" joinstyle="miter"/>
              <v:imagedata r:id="rId85" o:title=""/>
              <o:lock v:ext="edit" aspectratio="t"/>
              <w10:wrap type="none"/>
              <w10:anchorlock/>
            </v:shape>
            <o:OLEObject Type="Embed" ProgID="Equation.3" ShapeID="_x0000_i1064" DrawAspect="Content" ObjectID="_1468075764" r:id="rId84">
              <o:LockedField>false</o:LockedField>
            </o:OLEObject>
          </w:object>
        </w:r>
      </w:ins>
      <w:ins w:id="664" w:author="Administrator" w:date="2018-07-07T22:53:00Z"/>
      <w:del w:id="665" w:author="Administrator" w:date="2018-07-07T11:23:00Z"/>
      <w:del w:id="666" w:author="Administrator" w:date="2018-07-07T11:23:00Z"/>
      <w:del w:id="667" w:author="Administrator" w:date="2018-07-07T11:23:00Z"/>
      <w:del w:id="668" w:author="Administrator" w:date="2018-07-07T11:23:00Z">
        <w:r>
          <w:rPr>
            <w:rFonts w:ascii="Times New Roman" w:hAnsi="Times New Roman" w:cs="Times New Roman"/>
            <w:position w:val="-14"/>
          </w:rPr>
          <w:object>
            <v:shape id="_x0000_i1065" o:spt="75" type="#_x0000_t75" style="height:18.8pt;width:232.3pt;" o:ole="t" filled="f" o:preferrelative="t" stroked="f" coordsize="21600,21600">
              <v:path/>
              <v:fill on="f" focussize="0,0"/>
              <v:stroke on="f" joinstyle="miter"/>
              <v:imagedata r:id="rId87" o:title=""/>
              <o:lock v:ext="edit" aspectratio="t"/>
              <w10:wrap type="none"/>
              <w10:anchorlock/>
            </v:shape>
            <o:OLEObject Type="Embed" ProgID="Equation.DSMT4" ShapeID="_x0000_i1065" DrawAspect="Content" ObjectID="_1468075765" r:id="rId86">
              <o:LockedField>false</o:LockedField>
            </o:OLEObject>
          </w:object>
        </w:r>
      </w:del>
      <w:del w:id="670" w:author="Administrator" w:date="2018-07-07T11:23:00Z"/>
      <w:r>
        <w:rPr>
          <w:rFonts w:ascii="Times New Roman" w:hAnsi="Times New Roman" w:eastAsia="宋体" w:cs="Times New Roman"/>
          <w:position w:val="-10"/>
        </w:rPr>
        <w:object>
          <v:shape id="_x0000_i1066" o:spt="75" type="#_x0000_t75" style="height:15.65pt;width:95.15pt;" o:ole="t" filled="f" o:preferrelative="t" stroked="f" coordsize="21600,21600">
            <v:path/>
            <v:fill on="f" focussize="0,0"/>
            <v:stroke on="f" joinstyle="miter"/>
            <v:imagedata r:id="rId89" o:title=""/>
            <o:lock v:ext="edit" aspectratio="t"/>
            <w10:wrap type="none"/>
            <w10:anchorlock/>
          </v:shape>
          <o:OLEObject Type="Embed" ProgID="Equation.DSMT4" ShapeID="_x0000_i1066" DrawAspect="Content" ObjectID="_1468075766" r:id="rId88">
            <o:LockedField>false</o:LockedField>
          </o:OLEObject>
        </w:object>
      </w:r>
      <w:r>
        <w:rPr>
          <w:rFonts w:ascii="Times New Roman" w:hAnsi="Times New Roman" w:eastAsia="宋体" w:cs="Times New Roman"/>
        </w:rPr>
        <w:t xml:space="preserve"> is equally distributed between 0 and </w:t>
      </w:r>
      <w:r>
        <w:rPr>
          <w:rFonts w:ascii="Times New Roman" w:hAnsi="Times New Roman" w:eastAsia="楷体" w:cs="Times New Roman"/>
          <w:color w:val="000000" w:themeColor="text1"/>
          <w:position w:val="-6"/>
        </w:rPr>
        <w:object>
          <v:shape id="_x0000_i1067" o:spt="75" type="#_x0000_t75" style="height:13.75pt;width:38.2pt;" o:ole="t" filled="f" o:preferrelative="t" stroked="f" coordsize="21600,21600">
            <v:path/>
            <v:fill on="f" focussize="0,0"/>
            <v:stroke on="f" joinstyle="miter"/>
            <v:imagedata r:id="rId91" o:title=""/>
            <o:lock v:ext="edit" aspectratio="t"/>
            <w10:wrap type="none"/>
            <w10:anchorlock/>
          </v:shape>
          <o:OLEObject Type="Embed" ProgID="Equation.3" ShapeID="_x0000_i1067" DrawAspect="Content" ObjectID="_1468075767" r:id="rId90">
            <o:LockedField>false</o:LockedField>
          </o:OLEObject>
        </w:object>
      </w:r>
      <w:r>
        <w:rPr>
          <w:rFonts w:ascii="Times New Roman" w:hAnsi="Times New Roman" w:eastAsia="宋体" w:cs="Times New Roman"/>
        </w:rPr>
        <w:t xml:space="preserve">, where </w:t>
      </w:r>
      <w:r>
        <w:rPr>
          <w:rFonts w:ascii="Times New Roman" w:hAnsi="Times New Roman" w:eastAsia="楷体" w:cs="Times New Roman"/>
          <w:color w:val="000000" w:themeColor="text1"/>
          <w:position w:val="-6"/>
        </w:rPr>
        <w:object>
          <v:shape id="_x0000_i1068" o:spt="75" type="#_x0000_t75" style="height:11.25pt;width:23.8pt;" o:ole="t" filled="f" o:preferrelative="t" stroked="f" coordsize="21600,21600">
            <v:path/>
            <v:fill on="f" focussize="0,0"/>
            <v:stroke on="f" joinstyle="miter"/>
            <v:imagedata r:id="rId93" o:title=""/>
            <o:lock v:ext="edit" aspectratio="t"/>
            <w10:wrap type="none"/>
            <w10:anchorlock/>
          </v:shape>
          <o:OLEObject Type="Embed" ProgID="Equation.3" ShapeID="_x0000_i1068" DrawAspect="Content" ObjectID="_1468075768" r:id="rId92">
            <o:LockedField>false</o:LockedField>
          </o:OLEObject>
        </w:object>
      </w:r>
      <w:r>
        <w:rPr>
          <w:rFonts w:ascii="Times New Roman" w:hAnsi="Times New Roman" w:eastAsia="宋体" w:cs="Times New Roman"/>
        </w:rPr>
        <w:t xml:space="preserve"> is determined by equation </w:t>
      </w:r>
      <w:del w:id="671" w:author="Administrator" w:date="2018-07-07T11:23:00Z">
        <w:r>
          <w:rPr>
            <w:rFonts w:ascii="Times New Roman" w:hAnsi="Times New Roman" w:eastAsia="宋体" w:cs="Times New Roman"/>
          </w:rPr>
          <w:delText>19</w:delText>
        </w:r>
      </w:del>
      <w:ins w:id="672" w:author="Administrator" w:date="2018-07-07T11:23:00Z">
        <w:r>
          <w:rPr>
            <w:rFonts w:ascii="Times New Roman" w:hAnsi="Times New Roman" w:eastAsia="宋体" w:cs="Times New Roman"/>
          </w:rPr>
          <w:t>1</w:t>
        </w:r>
      </w:ins>
      <w:ins w:id="673" w:author="Administrator" w:date="2018-07-07T11:23:00Z">
        <w:r>
          <w:rPr>
            <w:rFonts w:hint="eastAsia" w:ascii="Times New Roman" w:hAnsi="Times New Roman" w:eastAsia="宋体" w:cs="Times New Roman"/>
            <w:lang w:eastAsia="zh-CN"/>
          </w:rPr>
          <w:t>8</w:t>
        </w:r>
      </w:ins>
      <w:r>
        <w:rPr>
          <w:rFonts w:ascii="Times New Roman" w:hAnsi="Times New Roman" w:eastAsia="宋体" w:cs="Times New Roman"/>
        </w:rPr>
        <w:t>.</w:t>
      </w:r>
      <w:r>
        <w:rPr>
          <w:rFonts w:ascii="Times New Roman" w:hAnsi="Times New Roman" w:eastAsia="楷体" w:cs="Times New Roman"/>
        </w:rPr>
        <w:t xml:space="preserve"> </w:t>
      </w:r>
      <w:ins w:id="674" w:author="Administrator" w:date="2018-07-07T23:21:00Z">
        <w:r>
          <w:rPr>
            <w:rFonts w:ascii="Times New Roman" w:hAnsi="Times New Roman" w:eastAsia="楷体" w:cs="Times New Roman"/>
            <w:highlight w:val="green"/>
            <w:lang w:eastAsia="zh-CN"/>
            <w:rPrChange w:id="675" w:author="Administrator" w:date="2018-07-07T23:22:00Z">
              <w:rPr>
                <w:rFonts w:ascii="Times New Roman" w:hAnsi="Times New Roman" w:eastAsia="楷体" w:cs="Times New Roman"/>
                <w:lang w:eastAsia="zh-CN"/>
              </w:rPr>
            </w:rPrChange>
          </w:rPr>
          <w:t>From equation 19 we cou</w:t>
        </w:r>
      </w:ins>
      <w:ins w:id="676" w:author="Administrator" w:date="2018-07-07T23:21:00Z">
        <w:r>
          <w:rPr>
            <w:rFonts w:ascii="Times New Roman" w:hAnsi="Times New Roman" w:eastAsia="楷体" w:cs="Times New Roman"/>
            <w:highlight w:val="green"/>
            <w:lang w:eastAsia="zh-CN"/>
            <w:rPrChange w:id="677" w:author="Administrator" w:date="2018-07-07T23:24:00Z">
              <w:rPr>
                <w:rFonts w:ascii="Times New Roman" w:hAnsi="Times New Roman" w:eastAsia="楷体" w:cs="Times New Roman"/>
                <w:lang w:eastAsia="zh-CN"/>
              </w:rPr>
            </w:rPrChange>
          </w:rPr>
          <w:t xml:space="preserve">ld observe that the staggered-grid FD coefficient is related to </w:t>
        </w:r>
      </w:ins>
      <w:ins w:id="678" w:author="Administrator" w:date="2018-07-07T23:21:00Z">
        <w:r>
          <w:rPr>
            <w:rFonts w:ascii="Times New Roman" w:hAnsi="Times New Roman" w:eastAsia="楷体" w:cs="Times New Roman"/>
            <w:i/>
            <w:highlight w:val="green"/>
            <w:lang w:eastAsia="zh-CN"/>
            <w:rPrChange w:id="679" w:author="Administrator" w:date="2018-07-07T23:24:00Z">
              <w:rPr>
                <w:rFonts w:ascii="Times New Roman" w:hAnsi="Times New Roman" w:eastAsia="楷体" w:cs="Times New Roman"/>
                <w:lang w:eastAsia="zh-CN"/>
              </w:rPr>
            </w:rPrChange>
          </w:rPr>
          <w:t>r</w:t>
        </w:r>
      </w:ins>
      <w:ins w:id="680" w:author="Administrator" w:date="2018-07-07T23:24:00Z">
        <w:r>
          <w:rPr>
            <w:rFonts w:hint="eastAsia" w:ascii="Times New Roman" w:hAnsi="Times New Roman" w:eastAsia="楷体" w:cs="Times New Roman"/>
            <w:i/>
            <w:highlight w:val="green"/>
            <w:lang w:eastAsia="zh-CN"/>
          </w:rPr>
          <w:t xml:space="preserve"> </w:t>
        </w:r>
      </w:ins>
      <w:ins w:id="681" w:author="Administrator" w:date="2018-07-07T23:22:00Z">
        <w:r>
          <w:rPr>
            <w:rFonts w:ascii="Times New Roman" w:hAnsi="Times New Roman" w:eastAsia="楷体" w:cs="Times New Roman"/>
            <w:highlight w:val="green"/>
            <w:lang w:eastAsia="zh-CN"/>
            <w:rPrChange w:id="682" w:author="Administrator" w:date="2018-07-07T23:24:00Z">
              <w:rPr>
                <w:rFonts w:ascii="Times New Roman" w:hAnsi="Times New Roman" w:eastAsia="楷体" w:cs="Times New Roman"/>
                <w:lang w:eastAsia="zh-CN"/>
              </w:rPr>
            </w:rPrChange>
          </w:rPr>
          <w:t>(when</w:t>
        </w:r>
      </w:ins>
      <w:ins w:id="683" w:author="Administrator" w:date="2018-07-07T23:22:00Z">
        <w:r>
          <w:rPr>
            <w:rFonts w:ascii="Times New Roman" w:hAnsi="Times New Roman" w:eastAsia="楷体" w:cs="Times New Roman"/>
            <w:i/>
            <w:highlight w:val="green"/>
            <w:lang w:eastAsia="zh-CN"/>
            <w:rPrChange w:id="684" w:author="Administrator" w:date="2018-07-07T23:24:00Z">
              <w:rPr>
                <w:rFonts w:ascii="Times New Roman" w:hAnsi="Times New Roman" w:eastAsia="楷体" w:cs="Times New Roman"/>
                <w:lang w:eastAsia="zh-CN"/>
              </w:rPr>
            </w:rPrChange>
          </w:rPr>
          <w:t xml:space="preserve"> h</w:t>
        </w:r>
      </w:ins>
      <w:ins w:id="685" w:author="Administrator" w:date="2018-07-07T23:22:00Z">
        <w:r>
          <w:rPr>
            <w:rFonts w:ascii="Times New Roman" w:hAnsi="Times New Roman" w:eastAsia="楷体" w:cs="Times New Roman"/>
            <w:highlight w:val="green"/>
            <w:lang w:eastAsia="zh-CN"/>
            <w:rPrChange w:id="686" w:author="Administrator" w:date="2018-07-07T23:24:00Z">
              <w:rPr>
                <w:rFonts w:ascii="Times New Roman" w:hAnsi="Times New Roman" w:eastAsia="楷体" w:cs="Times New Roman"/>
                <w:lang w:eastAsia="zh-CN"/>
              </w:rPr>
            </w:rPrChange>
          </w:rPr>
          <w:t xml:space="preserve"> and </w:t>
        </w:r>
      </w:ins>
      <w:ins w:id="687" w:author="Administrator" w:date="2018-07-07T23:23:00Z"/>
      <w:ins w:id="688" w:author="Administrator" w:date="2018-07-07T23:23:00Z"/>
      <w:ins w:id="689" w:author="Administrator" w:date="2018-07-07T23:23:00Z"/>
      <w:ins w:id="690" w:author="Administrator" w:date="2018-07-07T23:23:00Z">
        <w:r>
          <w:rPr>
            <w:rFonts w:ascii="Times New Roman" w:hAnsi="Times New Roman" w:eastAsia="楷体" w:cs="Times New Roman"/>
            <w:position w:val="-6"/>
            <w:highlight w:val="green"/>
          </w:rPr>
          <w:object>
            <v:shape id="_x0000_i1069" o:spt="75" type="#_x0000_t75" style="height:10pt;width:8.15pt;" o:ole="t" filled="f" o:preferrelative="t" stroked="f" coordsize="21600,21600">
              <v:path/>
              <v:fill on="f" focussize="0,0"/>
              <v:stroke on="f" joinstyle="miter"/>
              <v:imagedata r:id="rId95" o:title=""/>
              <o:lock v:ext="edit" aspectratio="t"/>
              <w10:wrap type="none"/>
              <w10:anchorlock/>
            </v:shape>
            <o:OLEObject Type="Embed" ProgID="Equation.3" ShapeID="_x0000_i1069" DrawAspect="Content" ObjectID="_1468075769" r:id="rId94">
              <o:LockedField>false</o:LockedField>
            </o:OLEObject>
          </w:object>
        </w:r>
      </w:ins>
      <w:ins w:id="692" w:author="Administrator" w:date="2018-07-07T23:23:00Z"/>
      <w:ins w:id="693" w:author="Administrator" w:date="2018-07-07T23:23:00Z">
        <w:r>
          <w:rPr>
            <w:rFonts w:ascii="Times New Roman" w:hAnsi="Times New Roman" w:eastAsia="楷体" w:cs="Times New Roman"/>
            <w:highlight w:val="green"/>
            <w:lang w:eastAsia="zh-CN"/>
            <w:rPrChange w:id="694" w:author="Administrator" w:date="2018-07-07T23:24:00Z">
              <w:rPr>
                <w:rFonts w:ascii="Times New Roman" w:hAnsi="Times New Roman" w:eastAsia="楷体" w:cs="Times New Roman"/>
                <w:lang w:eastAsia="zh-CN"/>
              </w:rPr>
            </w:rPrChange>
          </w:rPr>
          <w:t xml:space="preserve">are fixed, it is related to </w:t>
        </w:r>
      </w:ins>
      <w:ins w:id="695" w:author="Administrator" w:date="2018-07-08T11:26:00Z">
        <w:r>
          <w:rPr>
            <w:rFonts w:hint="eastAsia" w:ascii="Times New Roman" w:hAnsi="Times New Roman" w:eastAsia="楷体" w:cs="Times New Roman"/>
            <w:highlight w:val="green"/>
            <w:lang w:eastAsia="zh-CN"/>
          </w:rPr>
          <w:t xml:space="preserve">the </w:t>
        </w:r>
      </w:ins>
      <w:ins w:id="696" w:author="Administrator" w:date="2018-07-07T23:25:00Z">
        <w:r>
          <w:rPr>
            <w:rFonts w:ascii="Times New Roman" w:hAnsi="Times New Roman" w:eastAsia="楷体" w:cs="Times New Roman"/>
            <w:i w:val="0"/>
            <w:highlight w:val="green"/>
            <w:lang w:eastAsia="zh-CN"/>
            <w:rPrChange w:id="697" w:author="Administrator" w:date="2018-07-07T23:25:00Z">
              <w:rPr>
                <w:rFonts w:ascii="Times New Roman" w:hAnsi="Times New Roman" w:eastAsia="楷体" w:cs="Times New Roman"/>
                <w:i/>
                <w:highlight w:val="green"/>
                <w:lang w:eastAsia="zh-CN"/>
              </w:rPr>
            </w:rPrChange>
          </w:rPr>
          <w:t>v</w:t>
        </w:r>
      </w:ins>
      <w:ins w:id="698" w:author="Administrator" w:date="2018-07-07T23:25:00Z">
        <w:r>
          <w:rPr>
            <w:rFonts w:ascii="Times New Roman" w:hAnsi="Times New Roman" w:eastAsia="楷体" w:cs="Times New Roman"/>
            <w:i w:val="0"/>
            <w:highlight w:val="green"/>
            <w:rPrChange w:id="699" w:author="Administrator" w:date="2018-07-07T23:25:00Z">
              <w:rPr>
                <w:rFonts w:ascii="Times New Roman" w:hAnsi="Times New Roman" w:eastAsia="楷体" w:cs="Times New Roman"/>
                <w:i/>
                <w:highlight w:val="green"/>
              </w:rPr>
            </w:rPrChange>
          </w:rPr>
          <w:t>elocity</w:t>
        </w:r>
      </w:ins>
      <w:ins w:id="700" w:author="Administrator" w:date="2018-07-07T23:25:00Z">
        <w:r>
          <w:rPr>
            <w:rFonts w:hint="eastAsia" w:ascii="Times New Roman" w:hAnsi="Times New Roman" w:eastAsia="楷体" w:cs="Times New Roman"/>
            <w:i/>
            <w:highlight w:val="green"/>
            <w:lang w:eastAsia="zh-CN"/>
          </w:rPr>
          <w:t xml:space="preserve"> v</w:t>
        </w:r>
      </w:ins>
      <w:ins w:id="701" w:author="Administrator" w:date="2018-07-07T23:24:00Z">
        <w:r>
          <w:rPr>
            <w:rFonts w:ascii="Times New Roman" w:hAnsi="Times New Roman" w:eastAsia="楷体" w:cs="Times New Roman"/>
            <w:highlight w:val="green"/>
            <w:lang w:eastAsia="zh-CN"/>
            <w:rPrChange w:id="702" w:author="Administrator" w:date="2018-07-07T23:24:00Z">
              <w:rPr>
                <w:rFonts w:ascii="Times New Roman" w:hAnsi="Times New Roman" w:eastAsia="楷体" w:cs="Times New Roman"/>
                <w:lang w:eastAsia="zh-CN"/>
              </w:rPr>
            </w:rPrChange>
          </w:rPr>
          <w:t>)</w:t>
        </w:r>
      </w:ins>
      <w:ins w:id="703" w:author="Administrator" w:date="2018-07-07T23:21:00Z">
        <w:r>
          <w:rPr>
            <w:rFonts w:hint="eastAsia" w:ascii="Times New Roman" w:hAnsi="Times New Roman" w:eastAsia="楷体" w:cs="Times New Roman"/>
            <w:lang w:eastAsia="zh-CN"/>
          </w:rPr>
          <w:t>.</w:t>
        </w:r>
      </w:ins>
      <w:ins w:id="704" w:author="Administrator" w:date="2018-07-07T23:22:00Z">
        <w:r>
          <w:rPr>
            <w:rFonts w:hint="eastAsia" w:ascii="Times New Roman" w:hAnsi="Times New Roman" w:eastAsia="楷体" w:cs="Times New Roman"/>
            <w:lang w:eastAsia="zh-CN"/>
          </w:rPr>
          <w:t xml:space="preserve"> </w:t>
        </w:r>
      </w:ins>
      <w:ins w:id="705" w:author="Administrator" w:date="2018-07-07T23:21:00Z">
        <w:r>
          <w:rPr>
            <w:rFonts w:hint="eastAsia" w:ascii="Times New Roman" w:hAnsi="Times New Roman" w:eastAsia="楷体" w:cs="Times New Roman"/>
            <w:lang w:eastAsia="zh-CN"/>
          </w:rPr>
          <w:t xml:space="preserve"> </w:t>
        </w:r>
      </w:ins>
      <w:r>
        <w:rPr>
          <w:rFonts w:ascii="Times New Roman" w:hAnsi="Times New Roman" w:eastAsia="楷体" w:cs="Times New Roman"/>
        </w:rPr>
        <w:t>In the following, we will demonstrate that the new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in equations </w:t>
      </w:r>
      <w:del w:id="706" w:author="Administrator" w:date="2018-07-07T11:23:00Z">
        <w:r>
          <w:rPr>
            <w:rFonts w:ascii="Times New Roman" w:hAnsi="Times New Roman" w:eastAsia="楷体" w:cs="Times New Roman"/>
          </w:rPr>
          <w:delText xml:space="preserve">11 </w:delText>
        </w:r>
      </w:del>
      <w:ins w:id="707" w:author="Administrator" w:date="2018-07-07T11:23:00Z">
        <w:r>
          <w:rPr>
            <w:rFonts w:ascii="Times New Roman" w:hAnsi="Times New Roman" w:eastAsia="楷体" w:cs="Times New Roman"/>
          </w:rPr>
          <w:t>1</w:t>
        </w:r>
      </w:ins>
      <w:ins w:id="708" w:author="Administrator" w:date="2018-07-07T11:23:00Z">
        <w:r>
          <w:rPr>
            <w:rFonts w:hint="eastAsia" w:ascii="Times New Roman" w:hAnsi="Times New Roman" w:eastAsia="楷体" w:cs="Times New Roman"/>
            <w:lang w:eastAsia="zh-CN"/>
          </w:rPr>
          <w:t>0</w:t>
        </w:r>
      </w:ins>
      <w:r>
        <w:rPr>
          <w:rFonts w:ascii="Times New Roman" w:hAnsi="Times New Roman" w:eastAsia="楷体" w:cs="Times New Roman"/>
        </w:rPr>
        <w:t>-</w:t>
      </w:r>
      <w:del w:id="709" w:author="Administrator" w:date="2018-07-07T11:23:00Z">
        <w:r>
          <w:rPr>
            <w:rFonts w:ascii="Times New Roman" w:hAnsi="Times New Roman" w:eastAsia="楷体" w:cs="Times New Roman"/>
          </w:rPr>
          <w:delText xml:space="preserve">13 </w:delText>
        </w:r>
      </w:del>
      <w:ins w:id="710" w:author="Administrator" w:date="2018-07-07T11:23:00Z">
        <w:r>
          <w:rPr>
            <w:rFonts w:ascii="Times New Roman" w:hAnsi="Times New Roman" w:eastAsia="楷体" w:cs="Times New Roman"/>
          </w:rPr>
          <w:t>1</w:t>
        </w:r>
      </w:ins>
      <w:ins w:id="711" w:author="Administrator" w:date="2018-07-07T11:23:00Z">
        <w:r>
          <w:rPr>
            <w:rFonts w:hint="eastAsia" w:ascii="Times New Roman" w:hAnsi="Times New Roman" w:eastAsia="楷体" w:cs="Times New Roman"/>
            <w:lang w:eastAsia="zh-CN"/>
          </w:rPr>
          <w:t>2</w:t>
        </w:r>
      </w:ins>
      <w:ins w:id="712" w:author="Administrator" w:date="2018-07-08T11:26: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has similar accuracy compared </w:t>
      </w:r>
      <w:r>
        <w:rPr>
          <w:rFonts w:hint="eastAsia" w:ascii="Times New Roman" w:hAnsi="Times New Roman" w:eastAsia="楷体" w:cs="Times New Roman"/>
          <w:lang w:eastAsia="zh-CN"/>
        </w:rPr>
        <w:t>to</w:t>
      </w:r>
      <w:ins w:id="713" w:author="Administrator" w:date="2018-07-08T10:54:00Z">
        <w:r>
          <w:rPr>
            <w:rFonts w:hint="eastAsia" w:ascii="Times New Roman" w:hAnsi="Times New Roman" w:eastAsia="楷体" w:cs="Times New Roman"/>
            <w:lang w:eastAsia="zh-CN"/>
          </w:rPr>
          <w:t xml:space="preserve"> </w:t>
        </w:r>
      </w:ins>
      <w:r>
        <w:rPr>
          <w:rFonts w:ascii="Times New Roman" w:hAnsi="Times New Roman" w:eastAsia="楷体" w:cs="Times New Roman"/>
        </w:rPr>
        <w:t>the computational</w:t>
      </w:r>
      <w:r>
        <w:rPr>
          <w:rFonts w:hint="eastAsia" w:ascii="Times New Roman" w:hAnsi="Times New Roman" w:eastAsia="楷体" w:cs="Times New Roman"/>
          <w:lang w:eastAsia="zh-CN"/>
        </w:rPr>
        <w:t>ly</w:t>
      </w:r>
      <w:r>
        <w:rPr>
          <w:rFonts w:ascii="Times New Roman" w:hAnsi="Times New Roman" w:eastAsia="楷体" w:cs="Times New Roman"/>
        </w:rPr>
        <w:t xml:space="preserve"> intensive traditional staggered</w:t>
      </w:r>
      <w:r>
        <w:rPr>
          <w:rFonts w:hint="eastAsia" w:ascii="Times New Roman" w:hAnsi="Times New Roman" w:eastAsia="楷体" w:cs="Times New Roman"/>
          <w:lang w:eastAsia="zh-CN"/>
        </w:rPr>
        <w:t>-</w:t>
      </w:r>
      <w:r>
        <w:rPr>
          <w:rFonts w:ascii="Times New Roman" w:hAnsi="Times New Roman" w:eastAsia="楷体" w:cs="Times New Roman"/>
        </w:rPr>
        <w:t>grid FD scheme in equations 4 -</w:t>
      </w:r>
      <w:del w:id="714" w:author="Administrator" w:date="2018-07-07T11:24:00Z">
        <w:r>
          <w:rPr>
            <w:rFonts w:ascii="Times New Roman" w:hAnsi="Times New Roman" w:eastAsia="楷体" w:cs="Times New Roman"/>
          </w:rPr>
          <w:delText>(</w:delText>
        </w:r>
      </w:del>
      <w:r>
        <w:rPr>
          <w:rFonts w:ascii="Times New Roman" w:hAnsi="Times New Roman" w:eastAsia="楷体" w:cs="Times New Roman"/>
        </w:rPr>
        <w:t>6</w:t>
      </w:r>
      <w:del w:id="715" w:author="Administrator" w:date="2018-07-07T11:24:00Z">
        <w:r>
          <w:rPr>
            <w:rFonts w:ascii="Times New Roman" w:hAnsi="Times New Roman" w:eastAsia="楷体" w:cs="Times New Roman"/>
          </w:rPr>
          <w:delText>)</w:delText>
        </w:r>
      </w:del>
      <w:r>
        <w:rPr>
          <w:rFonts w:ascii="Times New Roman" w:hAnsi="Times New Roman" w:eastAsia="楷体" w:cs="Times New Roman"/>
        </w:rPr>
        <w:t xml:space="preserve">. </w:t>
      </w:r>
    </w:p>
    <w:p>
      <w:pPr>
        <w:spacing w:line="480" w:lineRule="auto"/>
        <w:rPr>
          <w:ins w:id="716" w:author="Administrator" w:date="2018-07-08T11:25:00Z"/>
          <w:rFonts w:ascii="Times New Roman" w:hAnsi="Times New Roman" w:eastAsia="楷体" w:cs="Times New Roman"/>
          <w:lang w:eastAsia="zh-CN"/>
        </w:rPr>
      </w:pPr>
    </w:p>
    <w:p>
      <w:pPr>
        <w:spacing w:line="480" w:lineRule="auto"/>
        <w:rPr>
          <w:ins w:id="717" w:author="Administrator" w:date="2018-07-08T11:25:00Z"/>
          <w:rFonts w:ascii="Times New Roman" w:hAnsi="Times New Roman" w:eastAsia="楷体" w:cs="Times New Roman"/>
          <w:lang w:eastAsia="zh-CN"/>
        </w:rPr>
      </w:pPr>
    </w:p>
    <w:p>
      <w:pPr>
        <w:spacing w:line="480" w:lineRule="auto"/>
        <w:rPr>
          <w:ins w:id="718" w:author="Administrator" w:date="2018-07-08T11:25:00Z"/>
          <w:rFonts w:ascii="Times New Roman" w:hAnsi="Times New Roman" w:eastAsia="楷体" w:cs="Times New Roman"/>
          <w:lang w:eastAsia="zh-CN"/>
        </w:rPr>
      </w:pPr>
    </w:p>
    <w:p>
      <w:pPr>
        <w:spacing w:line="480" w:lineRule="auto"/>
        <w:rPr>
          <w:rFonts w:ascii="Times New Roman" w:hAnsi="Times New Roman" w:eastAsia="楷体" w:cs="Times New Roman"/>
          <w:lang w:eastAsia="zh-CN"/>
        </w:rPr>
      </w:pPr>
    </w:p>
    <w:p>
      <w:pPr>
        <w:pStyle w:val="22"/>
        <w:jc w:val="center"/>
        <w:rPr>
          <w:rFonts w:ascii="Times New Roman" w:hAnsi="Times New Roman" w:eastAsia="楷体"/>
          <w:b/>
          <w:bCs/>
          <w:sz w:val="28"/>
          <w:szCs w:val="28"/>
        </w:rPr>
      </w:pPr>
      <w:r>
        <w:rPr>
          <w:rFonts w:ascii="Times New Roman" w:hAnsi="Times New Roman" w:eastAsia="楷体"/>
          <w:b/>
          <w:bCs/>
          <w:sz w:val="28"/>
          <w:szCs w:val="28"/>
        </w:rPr>
        <w:t>Dispersion analysis</w:t>
      </w:r>
    </w:p>
    <w:p>
      <w:pPr>
        <w:spacing w:line="480" w:lineRule="auto"/>
        <w:rPr>
          <w:rFonts w:ascii="Times New Roman" w:hAnsi="Times New Roman" w:eastAsia="楷体" w:cs="Times New Roman"/>
        </w:rPr>
      </w:pPr>
      <w:r>
        <w:rPr>
          <w:rFonts w:ascii="Times New Roman" w:hAnsi="Times New Roman" w:eastAsia="楷体" w:cs="Times New Roman"/>
        </w:rPr>
        <w:t xml:space="preserve">   In this section, we demonstrate the dispersion error of the traditional and </w:t>
      </w:r>
      <w:del w:id="719" w:author="Administrator" w:date="2018-07-07T11:26:00Z">
        <w:r>
          <w:rPr>
            <w:rFonts w:ascii="Times New Roman" w:hAnsi="Times New Roman" w:eastAsia="楷体" w:cs="Times New Roman"/>
          </w:rPr>
          <w:delText xml:space="preserve">new </w:delText>
        </w:r>
      </w:del>
      <w:ins w:id="720" w:author="Administrator" w:date="2018-07-07T11:26:00Z">
        <w:r>
          <w:rPr>
            <w:rFonts w:hint="eastAsia" w:ascii="Times New Roman" w:hAnsi="Times New Roman" w:eastAsia="楷体" w:cs="Times New Roman"/>
            <w:lang w:eastAsia="zh-CN"/>
          </w:rPr>
          <w:t>simplified</w:t>
        </w:r>
      </w:ins>
      <w:ins w:id="721"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grid FD scheme in 2D</w:t>
      </w:r>
      <w:del w:id="722" w:author="Administrator" w:date="2018-07-07T11:27:00Z">
        <w:r>
          <w:rPr>
            <w:rFonts w:ascii="Times New Roman" w:hAnsi="Times New Roman" w:eastAsia="楷体" w:cs="Times New Roman"/>
          </w:rPr>
          <w:delText xml:space="preserve"> and 3D</w:delText>
        </w:r>
      </w:del>
      <w:r>
        <w:rPr>
          <w:rFonts w:ascii="Times New Roman" w:hAnsi="Times New Roman" w:eastAsia="楷体" w:cs="Times New Roman"/>
        </w:rPr>
        <w:t>. The 2D dispersion error</w:t>
      </w:r>
      <w:r>
        <w:rPr>
          <w:rFonts w:ascii="Times New Roman" w:hAnsi="Times New Roman" w:eastAsia="楷体" w:cs="Times New Roman"/>
          <w:position w:val="-6"/>
        </w:rPr>
        <w:object>
          <v:shape id="_x0000_i1070" o:spt="75" type="#_x0000_t75" style="height:13.75pt;width:11.25pt;" o:ole="t" filled="f" o:preferrelative="t" stroked="f" coordsize="21600,21600">
            <v:path/>
            <v:fill on="f" focussize="0,0"/>
            <v:stroke on="f" joinstyle="miter"/>
            <v:imagedata r:id="rId97" o:title=""/>
            <o:lock v:ext="edit" aspectratio="t"/>
            <w10:wrap type="none"/>
            <w10:anchorlock/>
          </v:shape>
          <o:OLEObject Type="Embed" ProgID="Equation.3" ShapeID="_x0000_i1070" DrawAspect="Content" ObjectID="_1468075770" r:id="rId96">
            <o:LockedField>false</o:LockedField>
          </o:OLEObject>
        </w:object>
      </w:r>
      <w:r>
        <w:rPr>
          <w:rFonts w:ascii="Times New Roman" w:hAnsi="Times New Roman" w:eastAsia="楷体" w:cs="Times New Roman"/>
        </w:rPr>
        <w:t xml:space="preserve">of the traditional staggered grid FD scheme is defined as (Liu and Sen, 2011) </w:t>
      </w:r>
    </w:p>
    <w:p>
      <w:pPr>
        <w:wordWrap w:val="0"/>
        <w:spacing w:line="480" w:lineRule="auto"/>
        <w:jc w:val="right"/>
        <w:rPr>
          <w:rFonts w:ascii="Times New Roman" w:hAnsi="Times New Roman" w:eastAsia="楷体" w:cs="Times New Roman"/>
        </w:rPr>
        <w:pPrChange w:id="723" w:author="Administrator" w:date="2018-07-07T23:13:00Z">
          <w:pPr>
            <w:spacing w:line="480" w:lineRule="auto"/>
            <w:jc w:val="right"/>
          </w:pPr>
        </w:pPrChange>
      </w:pPr>
      <w:r>
        <w:rPr>
          <w:rFonts w:ascii="Times New Roman" w:hAnsi="Times New Roman" w:eastAsia="楷体" w:cs="Times New Roman"/>
          <w:position w:val="-24"/>
        </w:rPr>
        <w:object>
          <v:shape id="_x0000_i1071" o:spt="75" type="#_x0000_t75" style="height:31.3pt;width:123.95pt;" o:ole="t" filled="f" o:preferrelative="t" stroked="f" coordsize="21600,21600">
            <v:path/>
            <v:fill on="f" focussize="0,0"/>
            <v:stroke on="f" joinstyle="miter"/>
            <v:imagedata r:id="rId99" o:title=""/>
            <o:lock v:ext="edit" aspectratio="t"/>
            <w10:wrap type="none"/>
            <w10:anchorlock/>
          </v:shape>
          <o:OLEObject Type="Embed" ProgID="Equation.3" ShapeID="_x0000_i1071" DrawAspect="Content" ObjectID="_1468075771" r:id="rId98">
            <o:LockedField>false</o:LockedField>
          </o:OLEObject>
        </w:object>
      </w:r>
      <w:ins w:id="724" w:author="Administrator" w:date="2018-07-07T23:13:00Z">
        <w:r>
          <w:rPr>
            <w:rFonts w:hint="eastAsia" w:ascii="Times New Roman" w:hAnsi="Times New Roman" w:eastAsia="楷体" w:cs="Times New Roman"/>
            <w:position w:val="-24"/>
            <w:lang w:eastAsia="zh-CN"/>
          </w:rPr>
          <w:t xml:space="preserve">                                             </w:t>
        </w:r>
      </w:ins>
      <w:r>
        <w:rPr>
          <w:rFonts w:ascii="Times New Roman" w:hAnsi="Times New Roman" w:eastAsia="楷体" w:cs="Times New Roman"/>
        </w:rPr>
        <w:t>（</w:t>
      </w:r>
      <w:del w:id="725" w:author="Administrator" w:date="2018-07-07T11:27:00Z">
        <w:r>
          <w:rPr>
            <w:rFonts w:ascii="Times New Roman" w:hAnsi="Times New Roman" w:eastAsia="楷体" w:cs="Times New Roman"/>
          </w:rPr>
          <w:delText>21</w:delText>
        </w:r>
      </w:del>
      <w:ins w:id="726" w:author="Administrator" w:date="2018-07-07T11:27:00Z">
        <w:r>
          <w:rPr>
            <w:rFonts w:ascii="Times New Roman" w:hAnsi="Times New Roman" w:eastAsia="楷体" w:cs="Times New Roman"/>
          </w:rPr>
          <w:t>2</w:t>
        </w:r>
      </w:ins>
      <w:ins w:id="727" w:author="Administrator" w:date="2018-07-07T11:27:00Z">
        <w:r>
          <w:rPr>
            <w:rFonts w:hint="eastAsia" w:ascii="Times New Roman" w:hAnsi="Times New Roman" w:eastAsia="楷体" w:cs="Times New Roman"/>
            <w:lang w:eastAsia="zh-CN"/>
          </w:rPr>
          <w:t>0</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where</w:t>
      </w:r>
    </w:p>
    <w:p>
      <w:pPr>
        <w:spacing w:line="480" w:lineRule="auto"/>
        <w:jc w:val="right"/>
        <w:rPr>
          <w:rFonts w:ascii="Times New Roman" w:hAnsi="Times New Roman" w:eastAsia="楷体" w:cs="Times New Roman"/>
        </w:rPr>
      </w:pPr>
      <w:r>
        <w:rPr>
          <w:rFonts w:ascii="Times New Roman" w:hAnsi="Times New Roman" w:eastAsia="楷体" w:cs="Times New Roman"/>
          <w:position w:val="-30"/>
        </w:rPr>
        <w:object>
          <v:shape id="_x0000_i1072" o:spt="75" type="#_x0000_t75" style="height:37.55pt;width:298pt;" o:ole="t" filled="f" o:preferrelative="t" stroked="f" coordsize="21600,21600">
            <v:path/>
            <v:fill on="f" focussize="0,0"/>
            <v:stroke on="f" joinstyle="miter"/>
            <v:imagedata r:id="rId101" o:title=""/>
            <o:lock v:ext="edit" aspectratio="t"/>
            <w10:wrap type="none"/>
            <w10:anchorlock/>
          </v:shape>
          <o:OLEObject Type="Embed" ProgID="Equation.3" ShapeID="_x0000_i1072" DrawAspect="Content" ObjectID="_1468075772" r:id="rId100">
            <o:LockedField>false</o:LockedField>
          </o:OLEObject>
        </w:object>
      </w:r>
      <w:r>
        <w:rPr>
          <w:rFonts w:ascii="Times New Roman" w:hAnsi="Times New Roman" w:eastAsia="楷体" w:cs="Times New Roman"/>
        </w:rPr>
        <w:t>（</w:t>
      </w:r>
      <w:del w:id="728" w:author="Administrator" w:date="2018-07-07T11:27:00Z">
        <w:r>
          <w:rPr>
            <w:rFonts w:ascii="Times New Roman" w:hAnsi="Times New Roman" w:eastAsia="楷体" w:cs="Times New Roman"/>
          </w:rPr>
          <w:delText>22</w:delText>
        </w:r>
      </w:del>
      <w:ins w:id="729" w:author="Administrator" w:date="2018-07-07T11:27:00Z">
        <w:r>
          <w:rPr>
            <w:rFonts w:ascii="Times New Roman" w:hAnsi="Times New Roman" w:eastAsia="楷体" w:cs="Times New Roman"/>
          </w:rPr>
          <w:t>2</w:t>
        </w:r>
      </w:ins>
      <w:ins w:id="730" w:author="Administrator" w:date="2018-07-07T11:27:00Z">
        <w:r>
          <w:rPr>
            <w:rFonts w:hint="eastAsia" w:ascii="Times New Roman" w:hAnsi="Times New Roman" w:eastAsia="楷体" w:cs="Times New Roman"/>
            <w:lang w:eastAsia="zh-CN"/>
          </w:rPr>
          <w:t>1</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 xml:space="preserve">   The 2D dispersion error</w:t>
      </w:r>
      <w:r>
        <w:rPr>
          <w:rFonts w:ascii="Times New Roman" w:hAnsi="Times New Roman" w:eastAsia="楷体" w:cs="Times New Roman"/>
          <w:position w:val="-6"/>
        </w:rPr>
        <w:object>
          <v:shape id="_x0000_i1073" o:spt="75" type="#_x0000_t75" style="height:13.75pt;width:11.25pt;" o:ole="t" filled="f" o:preferrelative="t" stroked="f" coordsize="21600,21600">
            <v:path/>
            <v:fill on="f" focussize="0,0"/>
            <v:stroke on="f" joinstyle="miter"/>
            <v:imagedata r:id="rId97" o:title=""/>
            <o:lock v:ext="edit" aspectratio="t"/>
            <w10:wrap type="none"/>
            <w10:anchorlock/>
          </v:shape>
          <o:OLEObject Type="Embed" ProgID="Equation.3" ShapeID="_x0000_i1073" DrawAspect="Content" ObjectID="_1468075773" r:id="rId102">
            <o:LockedField>false</o:LockedField>
          </o:OLEObject>
        </w:object>
      </w:r>
      <w:r>
        <w:rPr>
          <w:rFonts w:ascii="Times New Roman" w:hAnsi="Times New Roman" w:eastAsia="楷体" w:cs="Times New Roman"/>
        </w:rPr>
        <w:t xml:space="preserve">of the </w:t>
      </w:r>
      <w:del w:id="731" w:author="Administrator" w:date="2018-07-07T11:27:00Z">
        <w:r>
          <w:rPr>
            <w:rFonts w:ascii="Times New Roman" w:hAnsi="Times New Roman" w:eastAsia="楷体" w:cs="Times New Roman"/>
          </w:rPr>
          <w:delText xml:space="preserve">new </w:delText>
        </w:r>
      </w:del>
      <w:ins w:id="732" w:author="Administrator" w:date="2018-07-07T11:28:00Z">
        <w:r>
          <w:rPr>
            <w:rFonts w:ascii="Times New Roman" w:hAnsi="Times New Roman" w:eastAsia="楷体" w:cs="Times New Roman"/>
            <w:lang w:eastAsia="zh-CN"/>
          </w:rPr>
          <w:t>simplified</w:t>
        </w:r>
      </w:ins>
      <w:ins w:id="733" w:author="Administrator" w:date="2018-07-07T23:26: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is defined as </w:t>
      </w:r>
    </w:p>
    <w:p>
      <w:pPr>
        <w:wordWrap w:val="0"/>
        <w:spacing w:line="480" w:lineRule="auto"/>
        <w:jc w:val="right"/>
        <w:rPr>
          <w:rFonts w:ascii="Times New Roman" w:hAnsi="Times New Roman" w:eastAsia="楷体" w:cs="Times New Roman"/>
        </w:rPr>
        <w:pPrChange w:id="734" w:author="Administrator" w:date="2018-07-07T23:13:00Z">
          <w:pPr>
            <w:spacing w:line="480" w:lineRule="auto"/>
            <w:jc w:val="right"/>
          </w:pPr>
        </w:pPrChange>
      </w:pPr>
      <w:r>
        <w:rPr>
          <w:rFonts w:ascii="Times New Roman" w:hAnsi="Times New Roman" w:eastAsia="楷体" w:cs="Times New Roman"/>
          <w:position w:val="-24"/>
        </w:rPr>
        <w:object>
          <v:shape id="_x0000_i1074" o:spt="75" type="#_x0000_t75" style="height:31.3pt;width:147.75pt;" o:ole="t" filled="f" o:preferrelative="t" stroked="f" coordsize="21600,21600">
            <v:path/>
            <v:fill on="f" focussize="0,0"/>
            <v:stroke on="f" joinstyle="miter"/>
            <v:imagedata r:id="rId104" o:title=""/>
            <o:lock v:ext="edit" aspectratio="t"/>
            <w10:wrap type="none"/>
            <w10:anchorlock/>
          </v:shape>
          <o:OLEObject Type="Embed" ProgID="Equation.3" ShapeID="_x0000_i1074" DrawAspect="Content" ObjectID="_1468075774" r:id="rId103">
            <o:LockedField>false</o:LockedField>
          </o:OLEObject>
        </w:object>
      </w:r>
      <w:ins w:id="735" w:author="Administrator" w:date="2018-07-07T23:13:00Z">
        <w:r>
          <w:rPr>
            <w:rFonts w:hint="eastAsia" w:ascii="Times New Roman" w:hAnsi="Times New Roman" w:eastAsia="楷体" w:cs="Times New Roman"/>
            <w:position w:val="-24"/>
            <w:lang w:eastAsia="zh-CN"/>
          </w:rPr>
          <w:t xml:space="preserve">                             </w:t>
        </w:r>
      </w:ins>
      <w:r>
        <w:rPr>
          <w:rFonts w:ascii="Times New Roman" w:hAnsi="Times New Roman" w:eastAsia="楷体" w:cs="Times New Roman"/>
        </w:rPr>
        <w:t>（</w:t>
      </w:r>
      <w:del w:id="736" w:author="Administrator" w:date="2018-07-07T11:27:00Z">
        <w:r>
          <w:rPr>
            <w:rFonts w:ascii="Times New Roman" w:hAnsi="Times New Roman" w:eastAsia="楷体" w:cs="Times New Roman"/>
          </w:rPr>
          <w:delText>23</w:delText>
        </w:r>
      </w:del>
      <w:ins w:id="737" w:author="Administrator" w:date="2018-07-07T11:27:00Z">
        <w:r>
          <w:rPr>
            <w:rFonts w:ascii="Times New Roman" w:hAnsi="Times New Roman" w:eastAsia="楷体" w:cs="Times New Roman"/>
          </w:rPr>
          <w:t>2</w:t>
        </w:r>
      </w:ins>
      <w:ins w:id="738" w:author="Administrator" w:date="2018-07-07T11:27:00Z">
        <w:r>
          <w:rPr>
            <w:rFonts w:hint="eastAsia" w:ascii="Times New Roman" w:hAnsi="Times New Roman" w:eastAsia="楷体" w:cs="Times New Roman"/>
            <w:lang w:eastAsia="zh-CN"/>
          </w:rPr>
          <w:t>2</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where</w:t>
      </w:r>
    </w:p>
    <w:p>
      <w:pPr>
        <w:wordWrap w:val="0"/>
        <w:spacing w:line="480" w:lineRule="auto"/>
        <w:jc w:val="right"/>
        <w:rPr>
          <w:rFonts w:ascii="Times New Roman" w:hAnsi="Times New Roman" w:eastAsia="楷体" w:cs="Times New Roman"/>
        </w:rPr>
        <w:pPrChange w:id="739" w:author="Administrator" w:date="2018-07-07T23:13:00Z">
          <w:pPr>
            <w:spacing w:line="480" w:lineRule="auto"/>
            <w:jc w:val="right"/>
          </w:pPr>
        </w:pPrChange>
      </w:pPr>
      <w:r>
        <w:rPr>
          <w:position w:val="-28"/>
        </w:rPr>
        <w:object>
          <v:shape id="_x0000_i1075" o:spt="75" type="#_x0000_t75" style="height:34.45pt;width:338.7pt;" o:ole="t" filled="f" o:preferrelative="t" stroked="f" coordsize="21600,21600">
            <v:path/>
            <v:fill on="f" focussize="0,0"/>
            <v:stroke on="f" joinstyle="miter"/>
            <v:imagedata r:id="rId106" o:title=""/>
            <o:lock v:ext="edit" aspectratio="t"/>
            <w10:wrap type="none"/>
            <w10:anchorlock/>
          </v:shape>
          <o:OLEObject Type="Embed" ProgID="Equation.3" ShapeID="_x0000_i1075" DrawAspect="Content" ObjectID="_1468075775" r:id="rId105">
            <o:LockedField>false</o:LockedField>
          </o:OLEObject>
        </w:object>
      </w:r>
      <w:ins w:id="740" w:author="Administrator" w:date="2018-07-07T23:13:00Z">
        <w:r>
          <w:rPr>
            <w:rFonts w:hint="eastAsia"/>
            <w:position w:val="-28"/>
            <w:lang w:eastAsia="zh-CN"/>
          </w:rPr>
          <w:t xml:space="preserve">  </w:t>
        </w:r>
      </w:ins>
      <w:r>
        <w:rPr>
          <w:rFonts w:ascii="Times New Roman" w:hAnsi="Times New Roman" w:eastAsia="楷体" w:cs="Times New Roman"/>
        </w:rPr>
        <w:t>（</w:t>
      </w:r>
      <w:del w:id="741" w:author="Administrator" w:date="2018-07-07T11:27:00Z">
        <w:r>
          <w:rPr>
            <w:rFonts w:ascii="Times New Roman" w:hAnsi="Times New Roman" w:eastAsia="楷体" w:cs="Times New Roman"/>
          </w:rPr>
          <w:delText>24</w:delText>
        </w:r>
      </w:del>
      <w:ins w:id="742" w:author="Administrator" w:date="2018-07-07T11:27:00Z">
        <w:r>
          <w:rPr>
            <w:rFonts w:ascii="Times New Roman" w:hAnsi="Times New Roman" w:eastAsia="楷体" w:cs="Times New Roman"/>
          </w:rPr>
          <w:t>2</w:t>
        </w:r>
      </w:ins>
      <w:ins w:id="743" w:author="Administrator" w:date="2018-07-07T11:27:00Z">
        <w:r>
          <w:rPr>
            <w:rFonts w:hint="eastAsia" w:ascii="Times New Roman" w:hAnsi="Times New Roman" w:eastAsia="楷体" w:cs="Times New Roman"/>
            <w:lang w:eastAsia="zh-CN"/>
          </w:rPr>
          <w:t>3</w:t>
        </w:r>
      </w:ins>
      <w:r>
        <w:rPr>
          <w:rFonts w:ascii="Times New Roman" w:hAnsi="Times New Roman" w:eastAsia="楷体" w:cs="Times New Roman"/>
        </w:rPr>
        <w:t>）</w:t>
      </w:r>
    </w:p>
    <w:p>
      <w:pPr>
        <w:wordWrap w:val="0"/>
        <w:spacing w:line="480" w:lineRule="auto"/>
        <w:rPr>
          <w:del w:id="744" w:author="Administrator" w:date="2018-07-07T11:27:00Z"/>
          <w:rFonts w:ascii="Times New Roman" w:hAnsi="Times New Roman" w:eastAsia="楷体" w:cs="Times New Roman"/>
          <w:lang w:eastAsia="zh-CN"/>
        </w:rPr>
      </w:pPr>
      <w:del w:id="745" w:author="Administrator" w:date="2018-07-07T11:27:00Z">
        <w:r>
          <w:rPr>
            <w:rFonts w:ascii="Times New Roman" w:hAnsi="Times New Roman" w:eastAsia="楷体" w:cs="Times New Roman"/>
          </w:rPr>
          <w:delText xml:space="preserve">   Similarly, the 3D grid dispersion of the traditional and new staggered grid FD scheme can be </w:delText>
        </w:r>
      </w:del>
    </w:p>
    <w:p>
      <w:pPr>
        <w:wordWrap w:val="0"/>
        <w:spacing w:line="480" w:lineRule="auto"/>
        <w:rPr>
          <w:del w:id="746" w:author="Administrator" w:date="2018-07-07T11:27:00Z"/>
          <w:rFonts w:ascii="Times New Roman" w:hAnsi="Times New Roman" w:eastAsia="楷体" w:cs="Times New Roman"/>
        </w:rPr>
      </w:pPr>
      <w:del w:id="747" w:author="Administrator" w:date="2018-07-07T11:27:00Z">
        <w:r>
          <w:rPr>
            <w:rFonts w:ascii="Times New Roman" w:hAnsi="Times New Roman" w:eastAsia="楷体" w:cs="Times New Roman"/>
          </w:rPr>
          <w:delText>obtained.</w:delText>
        </w:r>
      </w:del>
    </w:p>
    <w:p>
      <w:pPr>
        <w:spacing w:line="480" w:lineRule="auto"/>
        <w:rPr>
          <w:rFonts w:ascii="Times New Roman" w:hAnsi="Times New Roman" w:eastAsia="楷体" w:cs="Times New Roman"/>
        </w:rPr>
      </w:pPr>
      <w:r>
        <w:rPr>
          <w:rFonts w:ascii="Times New Roman" w:hAnsi="Times New Roman" w:eastAsia="楷体" w:cs="Times New Roman"/>
        </w:rPr>
        <w:t xml:space="preserve">   The difference between the FD propagation time and the exact propagation time through one grid is defined as (Liu and Sen, 2011)</w:t>
      </w:r>
    </w:p>
    <w:p>
      <w:pPr>
        <w:wordWrap w:val="0"/>
        <w:spacing w:line="480" w:lineRule="auto"/>
        <w:jc w:val="right"/>
        <w:rPr>
          <w:rFonts w:ascii="Times New Roman" w:hAnsi="Times New Roman" w:eastAsia="楷体" w:cs="Times New Roman"/>
        </w:rPr>
        <w:pPrChange w:id="748" w:author="Administrator" w:date="2018-07-07T23:13:00Z">
          <w:pPr>
            <w:spacing w:line="480" w:lineRule="auto"/>
            <w:jc w:val="right"/>
          </w:pPr>
        </w:pPrChange>
      </w:pPr>
      <w:r>
        <w:rPr>
          <w:rFonts w:hint="eastAsia" w:ascii="Times New Roman" w:hAnsi="Times New Roman" w:eastAsia="楷体" w:cs="Times New Roman"/>
          <w:position w:val="-30"/>
        </w:rPr>
        <w:object>
          <v:shape id="_x0000_i1076" o:spt="75" type="#_x0000_t75" style="height:34.45pt;width:178.45pt;" o:ole="t" filled="f" o:preferrelative="t" stroked="f" coordsize="21600,21600">
            <v:path/>
            <v:fill on="f" focussize="0,0"/>
            <v:stroke on="f" joinstyle="miter"/>
            <v:imagedata r:id="rId108" o:title=""/>
            <o:lock v:ext="edit" aspectratio="t"/>
            <w10:wrap type="none"/>
            <w10:anchorlock/>
          </v:shape>
          <o:OLEObject Type="Embed" ProgID="Equation.3" ShapeID="_x0000_i1076" DrawAspect="Content" ObjectID="_1468075776" r:id="rId107">
            <o:LockedField>false</o:LockedField>
          </o:OLEObject>
        </w:object>
      </w:r>
      <w:ins w:id="749" w:author="Administrator" w:date="2018-07-07T23:13:00Z">
        <w:r>
          <w:rPr>
            <w:rFonts w:hint="eastAsia" w:ascii="Times New Roman" w:hAnsi="Times New Roman" w:eastAsia="楷体" w:cs="Times New Roman"/>
            <w:position w:val="-30"/>
            <w:lang w:eastAsia="zh-CN"/>
          </w:rPr>
          <w:t xml:space="preserve">                                 </w:t>
        </w:r>
      </w:ins>
      <w:r>
        <w:rPr>
          <w:rFonts w:ascii="Times New Roman" w:hAnsi="Times New Roman" w:eastAsia="楷体" w:cs="Times New Roman"/>
        </w:rPr>
        <w:t>（</w:t>
      </w:r>
      <w:del w:id="750" w:author="Administrator" w:date="2018-07-07T11:28:00Z">
        <w:r>
          <w:rPr>
            <w:rFonts w:ascii="Times New Roman" w:hAnsi="Times New Roman" w:eastAsia="楷体" w:cs="Times New Roman"/>
          </w:rPr>
          <w:delText>25</w:delText>
        </w:r>
      </w:del>
      <w:ins w:id="751" w:author="Administrator" w:date="2018-07-07T11:28:00Z">
        <w:r>
          <w:rPr>
            <w:rFonts w:ascii="Times New Roman" w:hAnsi="Times New Roman" w:eastAsia="楷体" w:cs="Times New Roman"/>
          </w:rPr>
          <w:t>2</w:t>
        </w:r>
      </w:ins>
      <w:ins w:id="752" w:author="Administrator" w:date="2018-07-07T11:28:00Z">
        <w:r>
          <w:rPr>
            <w:rFonts w:hint="eastAsia" w:ascii="Times New Roman" w:hAnsi="Times New Roman" w:eastAsia="楷体" w:cs="Times New Roman"/>
            <w:lang w:eastAsia="zh-CN"/>
          </w:rPr>
          <w:t>4</w:t>
        </w:r>
      </w:ins>
      <w:r>
        <w:rPr>
          <w:rFonts w:ascii="Times New Roman" w:hAnsi="Times New Roman" w:eastAsia="楷体" w:cs="Times New Roman"/>
        </w:rPr>
        <w:t>）</w:t>
      </w:r>
    </w:p>
    <w:p>
      <w:pPr>
        <w:spacing w:line="480" w:lineRule="auto"/>
        <w:rPr>
          <w:ins w:id="753" w:author="Administrator" w:date="2018-07-07T11:31:00Z"/>
          <w:rFonts w:ascii="Times New Roman" w:hAnsi="Times New Roman" w:eastAsia="楷体" w:cs="Times New Roman"/>
          <w:lang w:eastAsia="zh-CN"/>
        </w:rPr>
      </w:pPr>
      <w:r>
        <w:rPr>
          <w:rFonts w:ascii="Times New Roman" w:hAnsi="Times New Roman" w:eastAsia="楷体" w:cs="Times New Roman"/>
        </w:rPr>
        <w:t xml:space="preserve">     Figures 1 and 2 show the dispersion error curves of the traditional and </w:t>
      </w:r>
      <w:ins w:id="754" w:author="Administrator" w:date="2018-07-07T11:28:00Z">
        <w:r>
          <w:rPr>
            <w:rFonts w:ascii="Times New Roman" w:hAnsi="Times New Roman" w:eastAsia="楷体" w:cs="Times New Roman"/>
            <w:lang w:eastAsia="zh-CN"/>
          </w:rPr>
          <w:t>simplified</w:t>
        </w:r>
      </w:ins>
      <w:ins w:id="755" w:author="Administrator" w:date="2018-07-08T00:09:00Z">
        <w:r>
          <w:rPr>
            <w:rFonts w:hint="eastAsia" w:ascii="Times New Roman" w:hAnsi="Times New Roman" w:eastAsia="楷体" w:cs="Times New Roman"/>
            <w:lang w:eastAsia="zh-CN"/>
          </w:rPr>
          <w:t xml:space="preserve"> </w:t>
        </w:r>
      </w:ins>
      <w:del w:id="756" w:author="Administrator" w:date="2018-07-07T11:28:00Z">
        <w:r>
          <w:rPr>
            <w:rFonts w:ascii="Times New Roman" w:hAnsi="Times New Roman" w:eastAsia="楷体" w:cs="Times New Roman"/>
          </w:rPr>
          <w:delText xml:space="preserve">new </w:delText>
        </w:r>
      </w:del>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for </w:t>
      </w:r>
      <w:r>
        <w:rPr>
          <w:rFonts w:hint="eastAsia" w:ascii="Times New Roman" w:hAnsi="Times New Roman" w:eastAsia="楷体" w:cs="Times New Roman"/>
          <w:lang w:eastAsia="zh-CN"/>
        </w:rPr>
        <w:t>a</w:t>
      </w:r>
      <w:ins w:id="757"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homogeneous acoustic model in 2D</w:t>
      </w:r>
      <w:del w:id="758" w:author="Administrator" w:date="2018-07-07T11:29:00Z">
        <w:r>
          <w:rPr>
            <w:rFonts w:ascii="Times New Roman" w:hAnsi="Times New Roman" w:eastAsia="楷体" w:cs="Times New Roman"/>
          </w:rPr>
          <w:delText xml:space="preserve"> and 3D respectively</w:delText>
        </w:r>
      </w:del>
      <w:r>
        <w:rPr>
          <w:rFonts w:ascii="Times New Roman" w:hAnsi="Times New Roman" w:eastAsia="楷体" w:cs="Times New Roman"/>
        </w:rPr>
        <w:t xml:space="preserve">. All the FD coefficients are determined in the time-space domain with </w:t>
      </w:r>
      <w:r>
        <w:rPr>
          <w:rFonts w:ascii="Times New Roman" w:hAnsi="Times New Roman" w:eastAsia="楷体" w:cs="Times New Roman"/>
          <w:i/>
          <w:iCs/>
        </w:rPr>
        <w:t>M</w:t>
      </w:r>
      <w:r>
        <w:rPr>
          <w:rFonts w:ascii="Times New Roman" w:hAnsi="Times New Roman" w:eastAsia="楷体" w:cs="Times New Roman"/>
        </w:rPr>
        <w:t xml:space="preserve">=7. From </w:t>
      </w:r>
      <w:r>
        <w:rPr>
          <w:rFonts w:hint="eastAsia" w:ascii="Times New Roman" w:hAnsi="Times New Roman" w:eastAsia="楷体" w:cs="Times New Roman"/>
          <w:lang w:eastAsia="zh-CN"/>
        </w:rPr>
        <w:t>Figures</w:t>
      </w:r>
      <w:r>
        <w:rPr>
          <w:rFonts w:ascii="Times New Roman" w:hAnsi="Times New Roman" w:eastAsia="楷体" w:cs="Times New Roman"/>
        </w:rPr>
        <w:t xml:space="preserve"> 1 and 2, we </w:t>
      </w:r>
      <w:r>
        <w:rPr>
          <w:rFonts w:hint="eastAsia" w:ascii="Times New Roman" w:hAnsi="Times New Roman" w:eastAsia="楷体" w:cs="Times New Roman"/>
          <w:lang w:eastAsia="zh-CN"/>
        </w:rPr>
        <w:t>draw</w:t>
      </w:r>
      <w:ins w:id="759"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the conclusion that the </w:t>
      </w:r>
      <w:ins w:id="760" w:author="Administrator" w:date="2018-07-07T11:29:00Z">
        <w:r>
          <w:rPr>
            <w:rFonts w:ascii="Times New Roman" w:hAnsi="Times New Roman" w:eastAsia="楷体" w:cs="Times New Roman"/>
            <w:lang w:eastAsia="zh-CN"/>
          </w:rPr>
          <w:t>simplified</w:t>
        </w:r>
      </w:ins>
      <w:ins w:id="761" w:author="Administrator" w:date="2018-07-08T00:09:00Z">
        <w:r>
          <w:rPr>
            <w:rFonts w:hint="eastAsia" w:ascii="Times New Roman" w:hAnsi="Times New Roman" w:eastAsia="楷体" w:cs="Times New Roman"/>
            <w:lang w:eastAsia="zh-CN"/>
          </w:rPr>
          <w:t xml:space="preserve"> </w:t>
        </w:r>
      </w:ins>
      <w:del w:id="762" w:author="Administrator" w:date="2018-07-07T11:29:00Z">
        <w:r>
          <w:rPr>
            <w:rFonts w:ascii="Times New Roman" w:hAnsi="Times New Roman" w:eastAsia="楷体" w:cs="Times New Roman"/>
          </w:rPr>
          <w:delText xml:space="preserve">new </w:delText>
        </w:r>
      </w:del>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can also preserve the dispersion relation in a wider range compared </w:t>
      </w:r>
      <w:r>
        <w:rPr>
          <w:rFonts w:hint="eastAsia" w:ascii="Times New Roman" w:hAnsi="Times New Roman" w:eastAsia="楷体" w:cs="Times New Roman"/>
          <w:lang w:eastAsia="zh-CN"/>
        </w:rPr>
        <w:t>to</w:t>
      </w:r>
      <w:ins w:id="763"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the traditional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w:t>
      </w:r>
      <w:r>
        <w:rPr>
          <w:rFonts w:hint="eastAsia" w:ascii="Times New Roman" w:hAnsi="Times New Roman" w:eastAsia="楷体" w:cs="Times New Roman"/>
          <w:lang w:eastAsia="zh-CN"/>
        </w:rPr>
        <w:t>schemes</w:t>
      </w:r>
      <w:r>
        <w:rPr>
          <w:rFonts w:ascii="Times New Roman" w:hAnsi="Times New Roman" w:eastAsia="楷体" w:cs="Times New Roman"/>
        </w:rPr>
        <w:t xml:space="preserve">. For example, with </w:t>
      </w:r>
      <w:r>
        <w:rPr>
          <w:rFonts w:ascii="Times New Roman" w:hAnsi="Times New Roman" w:eastAsia="楷体" w:cs="Times New Roman"/>
          <w:i/>
        </w:rPr>
        <w:t>r</w:t>
      </w:r>
      <w:r>
        <w:rPr>
          <w:rFonts w:ascii="Times New Roman" w:hAnsi="Times New Roman" w:eastAsia="楷体" w:cs="Times New Roman"/>
        </w:rPr>
        <w:t xml:space="preserve"> =0.</w:t>
      </w:r>
      <w:r>
        <w:rPr>
          <w:rFonts w:ascii="Times New Roman" w:hAnsi="Times New Roman" w:eastAsia="楷体" w:cs="Times New Roman"/>
          <w:highlight w:val="green"/>
          <w:rPrChange w:id="764" w:author="Administrator" w:date="2018-07-07T14:06:00Z">
            <w:rPr>
              <w:rFonts w:ascii="Times New Roman" w:hAnsi="Times New Roman" w:eastAsia="楷体" w:cs="Times New Roman"/>
            </w:rPr>
          </w:rPrChange>
        </w:rPr>
        <w:t>0</w:t>
      </w:r>
      <w:del w:id="765" w:author="Administrator" w:date="2018-07-07T14:05:00Z">
        <w:r>
          <w:rPr>
            <w:rFonts w:ascii="Times New Roman" w:hAnsi="Times New Roman" w:eastAsia="楷体" w:cs="Times New Roman"/>
            <w:highlight w:val="green"/>
            <w:rPrChange w:id="766" w:author="Administrator" w:date="2018-07-07T14:06:00Z">
              <w:rPr>
                <w:rFonts w:ascii="Times New Roman" w:hAnsi="Times New Roman" w:eastAsia="楷体" w:cs="Times New Roman"/>
              </w:rPr>
            </w:rPrChange>
          </w:rPr>
          <w:delText>0</w:delText>
        </w:r>
      </w:del>
      <w:r>
        <w:rPr>
          <w:rFonts w:ascii="Times New Roman" w:hAnsi="Times New Roman" w:eastAsia="楷体" w:cs="Times New Roman"/>
          <w:highlight w:val="green"/>
          <w:rPrChange w:id="767" w:author="Administrator" w:date="2018-07-07T14:06:00Z">
            <w:rPr>
              <w:rFonts w:ascii="Times New Roman" w:hAnsi="Times New Roman" w:eastAsia="楷体" w:cs="Times New Roman"/>
            </w:rPr>
          </w:rPrChange>
        </w:rPr>
        <w:t>75</w:t>
      </w:r>
      <w:r>
        <w:rPr>
          <w:rFonts w:ascii="Times New Roman" w:hAnsi="Times New Roman" w:eastAsia="楷体" w:cs="Times New Roman"/>
        </w:rPr>
        <w:t xml:space="preserve"> in the 2D case, both </w:t>
      </w:r>
      <w:r>
        <w:rPr>
          <w:rFonts w:hint="eastAsia" w:ascii="Times New Roman" w:hAnsi="Times New Roman" w:eastAsia="楷体" w:cs="Times New Roman"/>
          <w:lang w:eastAsia="zh-CN"/>
        </w:rPr>
        <w:t>schemes</w:t>
      </w:r>
      <w:r>
        <w:rPr>
          <w:rFonts w:ascii="Times New Roman" w:hAnsi="Times New Roman" w:eastAsia="楷体" w:cs="Times New Roman"/>
        </w:rPr>
        <w:t xml:space="preserve"> can preserve the dispersion error under 10</w:t>
      </w:r>
      <w:r>
        <w:rPr>
          <w:rFonts w:ascii="Times New Roman" w:hAnsi="Times New Roman" w:eastAsia="楷体" w:cs="Times New Roman"/>
          <w:vertAlign w:val="superscript"/>
        </w:rPr>
        <w:t>-5</w:t>
      </w:r>
      <w:r>
        <w:rPr>
          <w:rFonts w:ascii="Times New Roman" w:hAnsi="Times New Roman" w:eastAsia="楷体" w:cs="Times New Roman"/>
        </w:rPr>
        <w:t xml:space="preserve"> within 80 percent of </w:t>
      </w:r>
      <w:r>
        <w:rPr>
          <w:rFonts w:ascii="Times New Roman" w:hAnsi="Times New Roman" w:eastAsia="楷体" w:cs="Times New Roman"/>
          <w:i/>
        </w:rPr>
        <w:t>kh</w:t>
      </w:r>
      <w:r>
        <w:rPr>
          <w:rFonts w:ascii="Times New Roman" w:hAnsi="Times New Roman" w:eastAsia="楷体" w:cs="Times New Roman"/>
        </w:rPr>
        <w:t xml:space="preserve"> range.  However, the </w:t>
      </w:r>
      <w:del w:id="768" w:author="Administrator" w:date="2018-07-07T11:30:00Z">
        <w:r>
          <w:rPr>
            <w:rFonts w:ascii="Times New Roman" w:hAnsi="Times New Roman" w:eastAsia="楷体" w:cs="Times New Roman"/>
          </w:rPr>
          <w:delText xml:space="preserve">new </w:delText>
        </w:r>
      </w:del>
      <w:ins w:id="769" w:author="Administrator" w:date="2018-07-07T11:30:00Z">
        <w:r>
          <w:rPr>
            <w:rFonts w:hint="eastAsia" w:ascii="Times New Roman" w:hAnsi="Times New Roman" w:eastAsia="楷体" w:cs="Times New Roman"/>
            <w:lang w:eastAsia="zh-CN"/>
          </w:rPr>
          <w:t>simplified</w:t>
        </w:r>
      </w:ins>
      <w:ins w:id="770"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grid FD scheme saves wave</w:t>
      </w:r>
      <w:r>
        <w:rPr>
          <w:rFonts w:hint="eastAsia" w:ascii="Times New Roman" w:hAnsi="Times New Roman" w:eastAsia="楷体" w:cs="Times New Roman"/>
          <w:lang w:eastAsia="zh-CN"/>
        </w:rPr>
        <w:t>-</w:t>
      </w:r>
      <w:r>
        <w:rPr>
          <w:rFonts w:ascii="Times New Roman" w:hAnsi="Times New Roman" w:eastAsia="楷体" w:cs="Times New Roman"/>
        </w:rPr>
        <w:t xml:space="preserve">equation simulation time because equations </w:t>
      </w:r>
      <w:del w:id="771" w:author="Administrator" w:date="2018-07-07T11:30:00Z">
        <w:r>
          <w:rPr>
            <w:rFonts w:ascii="Times New Roman" w:hAnsi="Times New Roman" w:eastAsia="楷体" w:cs="Times New Roman"/>
          </w:rPr>
          <w:delText xml:space="preserve">12 </w:delText>
        </w:r>
      </w:del>
      <w:ins w:id="772" w:author="Administrator" w:date="2018-07-07T11:30:00Z">
        <w:r>
          <w:rPr>
            <w:rFonts w:ascii="Times New Roman" w:hAnsi="Times New Roman" w:eastAsia="楷体" w:cs="Times New Roman"/>
          </w:rPr>
          <w:t>1</w:t>
        </w:r>
      </w:ins>
      <w:ins w:id="773" w:author="Administrator" w:date="2018-07-07T11:30:00Z">
        <w:r>
          <w:rPr>
            <w:rFonts w:hint="eastAsia" w:ascii="Times New Roman" w:hAnsi="Times New Roman" w:eastAsia="楷体" w:cs="Times New Roman"/>
            <w:lang w:eastAsia="zh-CN"/>
          </w:rPr>
          <w:t>1</w:t>
        </w:r>
      </w:ins>
      <w:r>
        <w:rPr>
          <w:rFonts w:ascii="Times New Roman" w:hAnsi="Times New Roman" w:eastAsia="楷体" w:cs="Times New Roman"/>
        </w:rPr>
        <w:t xml:space="preserve">and </w:t>
      </w:r>
      <w:del w:id="774" w:author="Administrator" w:date="2018-07-07T11:30:00Z">
        <w:r>
          <w:rPr>
            <w:rFonts w:ascii="Times New Roman" w:hAnsi="Times New Roman" w:eastAsia="楷体" w:cs="Times New Roman"/>
          </w:rPr>
          <w:delText xml:space="preserve">13 </w:delText>
        </w:r>
      </w:del>
      <w:ins w:id="775" w:author="Administrator" w:date="2018-07-07T11:30:00Z">
        <w:r>
          <w:rPr>
            <w:rFonts w:ascii="Times New Roman" w:hAnsi="Times New Roman" w:eastAsia="楷体" w:cs="Times New Roman"/>
          </w:rPr>
          <w:t>1</w:t>
        </w:r>
      </w:ins>
      <w:ins w:id="776" w:author="Administrator" w:date="2018-07-07T11:30:00Z">
        <w:r>
          <w:rPr>
            <w:rFonts w:hint="eastAsia" w:ascii="Times New Roman" w:hAnsi="Times New Roman" w:eastAsia="楷体" w:cs="Times New Roman"/>
            <w:lang w:eastAsia="zh-CN"/>
          </w:rPr>
          <w:t>2</w:t>
        </w:r>
      </w:ins>
      <w:ins w:id="777" w:author="Administrator" w:date="2018-07-08T11:30:00Z">
        <w:r>
          <w:rPr>
            <w:rFonts w:hint="eastAsia" w:ascii="Times New Roman" w:hAnsi="Times New Roman" w:eastAsia="楷体" w:cs="Times New Roman"/>
            <w:lang w:eastAsia="zh-CN"/>
          </w:rPr>
          <w:t xml:space="preserve"> </w:t>
        </w:r>
      </w:ins>
      <w:r>
        <w:rPr>
          <w:rFonts w:ascii="Times New Roman" w:hAnsi="Times New Roman" w:eastAsia="楷体" w:cs="Times New Roman"/>
        </w:rPr>
        <w:t>are much simpler than equations 5 and 6.</w:t>
      </w:r>
    </w:p>
    <w:p>
      <w:pPr>
        <w:spacing w:line="480" w:lineRule="auto"/>
        <w:jc w:val="center"/>
      </w:pPr>
      <w:ins w:id="778" w:author="LWQ" w:date="2018-07-07T14:32:00Z">
        <w:r>
          <w:rPr>
            <w:lang w:eastAsia="zh-CN"/>
          </w:rPr>
          <w:drawing>
            <wp:inline distT="0" distB="0" distL="0" distR="0">
              <wp:extent cx="2339975" cy="23399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9">
                        <a:extLst>
                          <a:ext uri="{28A0092B-C50C-407E-A947-70E740481C1C}">
                            <a14:useLocalDpi xmlns:a14="http://schemas.microsoft.com/office/drawing/2010/main" val="0"/>
                          </a:ext>
                        </a:extLst>
                      </a:blip>
                      <a:srcRect l="6079" t="2544" r="6912"/>
                      <a:stretch>
                        <a:fillRect/>
                      </a:stretch>
                    </pic:blipFill>
                    <pic:spPr>
                      <a:xfrm>
                        <a:off x="0" y="0"/>
                        <a:ext cx="2340000" cy="2340000"/>
                      </a:xfrm>
                      <a:prstGeom prst="rect">
                        <a:avLst/>
                      </a:prstGeom>
                      <a:noFill/>
                      <a:ln>
                        <a:noFill/>
                      </a:ln>
                    </pic:spPr>
                  </pic:pic>
                </a:graphicData>
              </a:graphic>
            </wp:inline>
          </w:drawing>
        </w:r>
      </w:ins>
      <w:ins w:id="780" w:author="Administrator" w:date="2018-07-07T11:31:00Z">
        <w:del w:id="781" w:author="LWQ" w:date="2018-07-07T14:32:00Z">
          <w:r>
            <w:rPr>
              <w:lang w:eastAsia="zh-CN"/>
            </w:rPr>
            <w:drawing>
              <wp:inline distT="0" distB="0" distL="114300" distR="114300">
                <wp:extent cx="2339975" cy="2339975"/>
                <wp:effectExtent l="0" t="0" r="3175" b="3175"/>
                <wp:docPr id="4" name="图片 31"/>
                <wp:cNvGraphicFramePr/>
                <a:graphic xmlns:a="http://schemas.openxmlformats.org/drawingml/2006/main">
                  <a:graphicData uri="http://schemas.openxmlformats.org/drawingml/2006/picture">
                    <pic:pic xmlns:pic="http://schemas.openxmlformats.org/drawingml/2006/picture">
                      <pic:nvPicPr>
                        <pic:cNvPr id="4" name="图片 31"/>
                        <pic:cNvPicPr/>
                      </pic:nvPicPr>
                      <pic:blipFill>
                        <a:blip r:embed="rId110"/>
                        <a:srcRect l="6116" t="1110" r="6950" b="2219"/>
                        <a:stretch>
                          <a:fillRect/>
                        </a:stretch>
                      </pic:blipFill>
                      <pic:spPr>
                        <a:xfrm>
                          <a:off x="0" y="0"/>
                          <a:ext cx="2339975" cy="2339975"/>
                        </a:xfrm>
                        <a:prstGeom prst="rect">
                          <a:avLst/>
                        </a:prstGeom>
                        <a:noFill/>
                        <a:ln w="9525">
                          <a:noFill/>
                        </a:ln>
                      </pic:spPr>
                    </pic:pic>
                  </a:graphicData>
                </a:graphic>
              </wp:inline>
            </w:drawing>
          </w:r>
        </w:del>
      </w:ins>
      <w:ins w:id="784" w:author="Administrator" w:date="2018-07-07T11:31:00Z">
        <w:del w:id="785" w:author="LWQ" w:date="2018-07-07T14:30:00Z">
          <w:r>
            <w:rPr>
              <w:lang w:eastAsia="zh-CN"/>
            </w:rPr>
            <w:drawing>
              <wp:inline distT="0" distB="0" distL="114300" distR="114300">
                <wp:extent cx="2339975" cy="2339975"/>
                <wp:effectExtent l="0" t="0" r="3175" b="3175"/>
                <wp:docPr id="5" name="图片 33"/>
                <wp:cNvGraphicFramePr/>
                <a:graphic xmlns:a="http://schemas.openxmlformats.org/drawingml/2006/main">
                  <a:graphicData uri="http://schemas.openxmlformats.org/drawingml/2006/picture">
                    <pic:pic xmlns:pic="http://schemas.openxmlformats.org/drawingml/2006/picture">
                      <pic:nvPicPr>
                        <pic:cNvPr id="5" name="图片 33"/>
                        <pic:cNvPicPr/>
                      </pic:nvPicPr>
                      <pic:blipFill>
                        <a:blip r:embed="rId111"/>
                        <a:srcRect l="5505" t="980" r="5963" b="1591"/>
                        <a:stretch>
                          <a:fillRect/>
                        </a:stretch>
                      </pic:blipFill>
                      <pic:spPr>
                        <a:xfrm>
                          <a:off x="0" y="0"/>
                          <a:ext cx="2339975" cy="2339975"/>
                        </a:xfrm>
                        <a:prstGeom prst="rect">
                          <a:avLst/>
                        </a:prstGeom>
                        <a:noFill/>
                        <a:ln w="9525">
                          <a:noFill/>
                        </a:ln>
                      </pic:spPr>
                    </pic:pic>
                  </a:graphicData>
                </a:graphic>
              </wp:inline>
            </w:drawing>
          </w:r>
        </w:del>
      </w:ins>
      <w:ins w:id="788" w:author="LWQ" w:date="2018-07-07T14:30:00Z">
        <w:r>
          <w:rPr>
            <w:lang w:eastAsia="zh-CN"/>
          </w:rPr>
          <w:drawing>
            <wp:inline distT="0" distB="0" distL="0" distR="0">
              <wp:extent cx="2339975" cy="2339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12">
                        <a:extLst>
                          <a:ext uri="{28A0092B-C50C-407E-A947-70E740481C1C}">
                            <a14:useLocalDpi xmlns:a14="http://schemas.microsoft.com/office/drawing/2010/main" val="0"/>
                          </a:ext>
                        </a:extLst>
                      </a:blip>
                      <a:srcRect l="5720" t="2225" r="7271"/>
                      <a:stretch>
                        <a:fillRect/>
                      </a:stretch>
                    </pic:blipFill>
                    <pic:spPr>
                      <a:xfrm>
                        <a:off x="0" y="0"/>
                        <a:ext cx="2340000" cy="2340000"/>
                      </a:xfrm>
                      <a:prstGeom prst="rect">
                        <a:avLst/>
                      </a:prstGeom>
                      <a:noFill/>
                      <a:ln>
                        <a:noFill/>
                      </a:ln>
                    </pic:spPr>
                  </pic:pic>
                </a:graphicData>
              </a:graphic>
            </wp:inline>
          </w:drawing>
        </w:r>
      </w:ins>
    </w:p>
    <w:p>
      <w:pPr>
        <w:widowControl w:val="0"/>
        <w:spacing w:line="480" w:lineRule="auto"/>
        <w:jc w:val="center"/>
        <w:rPr>
          <w:rFonts w:ascii="Times New Roman" w:hAnsi="Times New Roman" w:eastAsia="楷体" w:cs="Times New Roman"/>
          <w:sz w:val="18"/>
          <w:szCs w:val="18"/>
        </w:rPr>
      </w:pPr>
      <w:ins w:id="790" w:author="Administrator" w:date="2018-07-07T11:31:00Z">
        <w:r>
          <w:rPr>
            <w:rFonts w:ascii="Times New Roman" w:hAnsi="Times New Roman" w:eastAsia="楷体" w:cs="Times New Roman"/>
            <w:sz w:val="18"/>
            <w:szCs w:val="18"/>
          </w:rPr>
          <w:t>(a)                                        (b)</w:t>
        </w:r>
      </w:ins>
    </w:p>
    <w:p>
      <w:pPr>
        <w:spacing w:line="480" w:lineRule="auto"/>
        <w:jc w:val="center"/>
        <w:rPr>
          <w:del w:id="791" w:author="Administrator" w:date="2018-07-07T11:32:00Z"/>
        </w:rPr>
      </w:pPr>
      <w:ins w:id="792" w:author="Administrator" w:date="2018-07-07T11:31:00Z">
        <w:del w:id="793" w:author="Administrator" w:date="2018-07-07T11:32:00Z">
          <w:r>
            <w:rPr>
              <w:lang w:eastAsia="zh-CN"/>
            </w:rPr>
            <w:drawing>
              <wp:inline distT="0" distB="0" distL="114300" distR="114300">
                <wp:extent cx="2339975" cy="2339975"/>
                <wp:effectExtent l="0" t="0" r="3175" b="0"/>
                <wp:docPr id="13" name="图片 41"/>
                <wp:cNvGraphicFramePr/>
                <a:graphic xmlns:a="http://schemas.openxmlformats.org/drawingml/2006/main">
                  <a:graphicData uri="http://schemas.openxmlformats.org/drawingml/2006/picture">
                    <pic:pic xmlns:pic="http://schemas.openxmlformats.org/drawingml/2006/picture">
                      <pic:nvPicPr>
                        <pic:cNvPr id="13" name="图片 41"/>
                        <pic:cNvPicPr/>
                      </pic:nvPicPr>
                      <pic:blipFill>
                        <a:blip r:embed="rId113"/>
                        <a:srcRect l="5671" t="1184" r="6992"/>
                        <a:stretch>
                          <a:fillRect/>
                        </a:stretch>
                      </pic:blipFill>
                      <pic:spPr>
                        <a:xfrm>
                          <a:off x="0" y="0"/>
                          <a:ext cx="2339975" cy="2339975"/>
                        </a:xfrm>
                        <a:prstGeom prst="rect">
                          <a:avLst/>
                        </a:prstGeom>
                        <a:noFill/>
                        <a:ln w="9525">
                          <a:noFill/>
                        </a:ln>
                      </pic:spPr>
                    </pic:pic>
                  </a:graphicData>
                </a:graphic>
              </wp:inline>
            </w:drawing>
          </w:r>
        </w:del>
      </w:ins>
      <w:ins w:id="796" w:author="Administrator" w:date="2018-07-07T11:31:00Z">
        <w:del w:id="797" w:author="Administrator" w:date="2018-07-07T11:32:00Z">
          <w:r>
            <w:rPr>
              <w:lang w:eastAsia="zh-CN"/>
            </w:rPr>
            <w:drawing>
              <wp:inline distT="0" distB="0" distL="114300" distR="114300">
                <wp:extent cx="2339975" cy="2339975"/>
                <wp:effectExtent l="0" t="0" r="3175" b="3175"/>
                <wp:docPr id="14" name="图片 42"/>
                <wp:cNvGraphicFramePr/>
                <a:graphic xmlns:a="http://schemas.openxmlformats.org/drawingml/2006/main">
                  <a:graphicData uri="http://schemas.openxmlformats.org/drawingml/2006/picture">
                    <pic:pic xmlns:pic="http://schemas.openxmlformats.org/drawingml/2006/picture">
                      <pic:nvPicPr>
                        <pic:cNvPr id="14" name="图片 42"/>
                        <pic:cNvPicPr/>
                      </pic:nvPicPr>
                      <pic:blipFill>
                        <a:blip r:embed="rId114"/>
                        <a:srcRect l="6853" t="1591" r="6394" b="1794"/>
                        <a:stretch>
                          <a:fillRect/>
                        </a:stretch>
                      </pic:blipFill>
                      <pic:spPr>
                        <a:xfrm>
                          <a:off x="0" y="0"/>
                          <a:ext cx="2339975" cy="2339975"/>
                        </a:xfrm>
                        <a:prstGeom prst="rect">
                          <a:avLst/>
                        </a:prstGeom>
                        <a:noFill/>
                        <a:ln w="9525">
                          <a:noFill/>
                        </a:ln>
                      </pic:spPr>
                    </pic:pic>
                  </a:graphicData>
                </a:graphic>
              </wp:inline>
            </w:drawing>
          </w:r>
        </w:del>
      </w:ins>
    </w:p>
    <w:p>
      <w:pPr>
        <w:spacing w:line="480" w:lineRule="auto"/>
        <w:jc w:val="center"/>
        <w:rPr>
          <w:del w:id="800" w:author="Administrator" w:date="2018-07-07T11:32:00Z"/>
          <w:rFonts w:ascii="Times New Roman" w:hAnsi="Times New Roman" w:eastAsia="楷体" w:cs="Times New Roman"/>
          <w:sz w:val="18"/>
          <w:szCs w:val="18"/>
        </w:rPr>
      </w:pPr>
      <w:ins w:id="801" w:author="Administrator" w:date="2018-07-07T11:31:00Z">
        <w:del w:id="802" w:author="Administrator" w:date="2018-07-07T11:32:00Z">
          <w:r>
            <w:rPr>
              <w:rFonts w:ascii="Times New Roman" w:hAnsi="Times New Roman" w:eastAsia="楷体" w:cs="Times New Roman"/>
              <w:sz w:val="18"/>
              <w:szCs w:val="18"/>
            </w:rPr>
            <w:delText>(c)                                          (d)</w:delText>
          </w:r>
        </w:del>
      </w:ins>
    </w:p>
    <w:p>
      <w:pPr>
        <w:spacing w:line="480" w:lineRule="auto"/>
        <w:rPr>
          <w:ins w:id="803" w:author="Administrator" w:date="2018-07-07T11:37:00Z"/>
          <w:rFonts w:ascii="Times New Roman" w:hAnsi="Times New Roman" w:eastAsia="楷体" w:cs="Times New Roman"/>
          <w:sz w:val="18"/>
          <w:szCs w:val="18"/>
          <w:lang w:eastAsia="zh-CN"/>
        </w:rPr>
      </w:pPr>
      <w:ins w:id="804" w:author="Administrator" w:date="2018-07-07T11:34:00Z">
        <w:r>
          <w:rPr>
            <w:rFonts w:ascii="Times New Roman" w:hAnsi="Times New Roman" w:eastAsia="楷体" w:cs="Times New Roman"/>
            <w:sz w:val="18"/>
            <w:szCs w:val="18"/>
          </w:rPr>
          <w:t>Figure 1: Dispersion error curves of the traditional staggered grid FD scheme. (a) r=</w:t>
        </w:r>
      </w:ins>
      <w:ins w:id="805" w:author="Administrator" w:date="2018-07-07T11:34:00Z">
        <w:r>
          <w:rPr>
            <w:rFonts w:hint="eastAsia" w:ascii="Times New Roman" w:hAnsi="Times New Roman" w:eastAsia="楷体" w:cs="Times New Roman"/>
            <w:sz w:val="18"/>
            <w:szCs w:val="18"/>
          </w:rPr>
          <w:t xml:space="preserve"> 0.075</w:t>
        </w:r>
      </w:ins>
      <w:ins w:id="806" w:author="Administrator" w:date="2018-07-07T11:34:00Z">
        <w:r>
          <w:rPr>
            <w:rFonts w:ascii="Times New Roman" w:hAnsi="Times New Roman" w:eastAsia="楷体" w:cs="Times New Roman"/>
            <w:sz w:val="18"/>
            <w:szCs w:val="18"/>
          </w:rPr>
          <w:t xml:space="preserve"> for 2D; (b) r=</w:t>
        </w:r>
      </w:ins>
      <w:ins w:id="807" w:author="Administrator" w:date="2018-07-07T11:34:00Z">
        <w:r>
          <w:rPr>
            <w:rFonts w:hint="eastAsia" w:ascii="Times New Roman" w:hAnsi="Times New Roman" w:eastAsia="楷体" w:cs="Times New Roman"/>
            <w:sz w:val="18"/>
            <w:szCs w:val="18"/>
          </w:rPr>
          <w:t>0.</w:t>
        </w:r>
      </w:ins>
      <w:ins w:id="808" w:author="Administrator" w:date="2018-07-07T11:34:00Z">
        <w:del w:id="809" w:author="LWQ" w:date="2018-07-07T14:31:00Z">
          <w:r>
            <w:rPr>
              <w:rFonts w:hint="eastAsia" w:ascii="Times New Roman" w:hAnsi="Times New Roman" w:eastAsia="楷体" w:cs="Times New Roman"/>
              <w:sz w:val="18"/>
              <w:szCs w:val="18"/>
            </w:rPr>
            <w:delText>22</w:delText>
          </w:r>
        </w:del>
      </w:ins>
      <w:ins w:id="810" w:author="LWQ" w:date="2018-07-07T14:31:00Z">
        <w:r>
          <w:rPr>
            <w:rFonts w:hint="eastAsia" w:ascii="Times New Roman" w:hAnsi="Times New Roman" w:eastAsia="楷体" w:cs="Times New Roman"/>
            <w:sz w:val="18"/>
            <w:szCs w:val="18"/>
          </w:rPr>
          <w:t>1</w:t>
        </w:r>
      </w:ins>
      <w:ins w:id="811" w:author="Administrator" w:date="2018-07-07T11:34:00Z">
        <w:r>
          <w:rPr>
            <w:rFonts w:hint="eastAsia" w:ascii="Times New Roman" w:hAnsi="Times New Roman" w:eastAsia="楷体" w:cs="Times New Roman"/>
            <w:sz w:val="18"/>
            <w:szCs w:val="18"/>
          </w:rPr>
          <w:t>5</w:t>
        </w:r>
      </w:ins>
      <w:ins w:id="812" w:author="Administrator" w:date="2018-07-07T11:34:00Z">
        <w:r>
          <w:rPr>
            <w:rFonts w:ascii="Times New Roman" w:hAnsi="Times New Roman" w:eastAsia="楷体" w:cs="Times New Roman"/>
            <w:sz w:val="18"/>
            <w:szCs w:val="18"/>
          </w:rPr>
          <w:t xml:space="preserve"> for 2D.</w:t>
        </w:r>
      </w:ins>
    </w:p>
    <w:p>
      <w:pPr>
        <w:spacing w:line="480" w:lineRule="auto"/>
        <w:jc w:val="center"/>
        <w:rPr>
          <w:ins w:id="813" w:author="Administrator" w:date="2018-07-07T11:37:00Z"/>
        </w:rPr>
      </w:pPr>
      <w:ins w:id="814" w:author="LWQ" w:date="2018-07-07T14:35:00Z">
        <w:r>
          <w:rPr>
            <w:lang w:eastAsia="zh-CN"/>
          </w:rPr>
          <w:drawing>
            <wp:inline distT="0" distB="0" distL="0" distR="0">
              <wp:extent cx="2339975" cy="23399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15">
                        <a:extLst>
                          <a:ext uri="{28A0092B-C50C-407E-A947-70E740481C1C}">
                            <a14:useLocalDpi xmlns:a14="http://schemas.microsoft.com/office/drawing/2010/main" val="0"/>
                          </a:ext>
                        </a:extLst>
                      </a:blip>
                      <a:srcRect l="5601" t="2225" r="7271"/>
                      <a:stretch>
                        <a:fillRect/>
                      </a:stretch>
                    </pic:blipFill>
                    <pic:spPr>
                      <a:xfrm>
                        <a:off x="0" y="0"/>
                        <a:ext cx="2340000" cy="2340000"/>
                      </a:xfrm>
                      <a:prstGeom prst="rect">
                        <a:avLst/>
                      </a:prstGeom>
                      <a:noFill/>
                      <a:ln>
                        <a:noFill/>
                      </a:ln>
                    </pic:spPr>
                  </pic:pic>
                </a:graphicData>
              </a:graphic>
            </wp:inline>
          </w:drawing>
        </w:r>
      </w:ins>
      <w:ins w:id="816" w:author="Administrator" w:date="2018-07-07T11:37:00Z">
        <w:del w:id="817" w:author="LWQ" w:date="2018-07-07T14:35:00Z">
          <w:r>
            <w:rPr>
              <w:lang w:eastAsia="zh-CN"/>
            </w:rPr>
            <w:drawing>
              <wp:inline distT="0" distB="0" distL="114300" distR="114300">
                <wp:extent cx="2339975" cy="2339975"/>
                <wp:effectExtent l="0" t="0" r="3175" b="3175"/>
                <wp:docPr id="15" name="图片 31"/>
                <wp:cNvGraphicFramePr/>
                <a:graphic xmlns:a="http://schemas.openxmlformats.org/drawingml/2006/main">
                  <a:graphicData uri="http://schemas.openxmlformats.org/drawingml/2006/picture">
                    <pic:pic xmlns:pic="http://schemas.openxmlformats.org/drawingml/2006/picture">
                      <pic:nvPicPr>
                        <pic:cNvPr id="15" name="图片 31"/>
                        <pic:cNvPicPr/>
                      </pic:nvPicPr>
                      <pic:blipFill>
                        <a:blip r:embed="rId116"/>
                        <a:srcRect l="5810" t="795" r="6394" b="1775"/>
                        <a:stretch>
                          <a:fillRect/>
                        </a:stretch>
                      </pic:blipFill>
                      <pic:spPr>
                        <a:xfrm>
                          <a:off x="0" y="0"/>
                          <a:ext cx="2339975" cy="2339975"/>
                        </a:xfrm>
                        <a:prstGeom prst="rect">
                          <a:avLst/>
                        </a:prstGeom>
                        <a:noFill/>
                        <a:ln w="9525">
                          <a:noFill/>
                        </a:ln>
                      </pic:spPr>
                    </pic:pic>
                  </a:graphicData>
                </a:graphic>
              </wp:inline>
            </w:drawing>
          </w:r>
        </w:del>
      </w:ins>
      <w:ins w:id="820" w:author="Administrator" w:date="2018-07-07T11:37:00Z">
        <w:del w:id="821" w:author="LWQ" w:date="2018-07-07T14:34:00Z">
          <w:r>
            <w:rPr>
              <w:lang w:eastAsia="zh-CN"/>
            </w:rPr>
            <w:drawing>
              <wp:inline distT="0" distB="0" distL="114300" distR="114300">
                <wp:extent cx="2339975" cy="2339975"/>
                <wp:effectExtent l="0" t="0" r="3175" b="3175"/>
                <wp:docPr id="16" name="图片 33"/>
                <wp:cNvGraphicFramePr/>
                <a:graphic xmlns:a="http://schemas.openxmlformats.org/drawingml/2006/main">
                  <a:graphicData uri="http://schemas.openxmlformats.org/drawingml/2006/picture">
                    <pic:pic xmlns:pic="http://schemas.openxmlformats.org/drawingml/2006/picture">
                      <pic:nvPicPr>
                        <pic:cNvPr id="16" name="图片 33"/>
                        <pic:cNvPicPr/>
                      </pic:nvPicPr>
                      <pic:blipFill>
                        <a:blip r:embed="rId111"/>
                        <a:srcRect l="5505" t="980" r="5963" b="1591"/>
                        <a:stretch>
                          <a:fillRect/>
                        </a:stretch>
                      </pic:blipFill>
                      <pic:spPr>
                        <a:xfrm>
                          <a:off x="0" y="0"/>
                          <a:ext cx="2339975" cy="2339975"/>
                        </a:xfrm>
                        <a:prstGeom prst="rect">
                          <a:avLst/>
                        </a:prstGeom>
                        <a:noFill/>
                        <a:ln w="9525">
                          <a:noFill/>
                        </a:ln>
                      </pic:spPr>
                    </pic:pic>
                  </a:graphicData>
                </a:graphic>
              </wp:inline>
            </w:drawing>
          </w:r>
        </w:del>
      </w:ins>
      <w:ins w:id="824" w:author="LWQ" w:date="2018-07-07T14:34:00Z">
        <w:r>
          <w:rPr>
            <w:lang w:eastAsia="zh-CN"/>
          </w:rPr>
          <w:drawing>
            <wp:inline distT="0" distB="0" distL="0" distR="0">
              <wp:extent cx="2339975" cy="23399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17">
                        <a:extLst>
                          <a:ext uri="{28A0092B-C50C-407E-A947-70E740481C1C}">
                            <a14:useLocalDpi xmlns:a14="http://schemas.microsoft.com/office/drawing/2010/main" val="0"/>
                          </a:ext>
                        </a:extLst>
                      </a:blip>
                      <a:srcRect l="5602" t="1749" r="6198"/>
                      <a:stretch>
                        <a:fillRect/>
                      </a:stretch>
                    </pic:blipFill>
                    <pic:spPr>
                      <a:xfrm>
                        <a:off x="0" y="0"/>
                        <a:ext cx="2340000" cy="2340000"/>
                      </a:xfrm>
                      <a:prstGeom prst="rect">
                        <a:avLst/>
                      </a:prstGeom>
                      <a:noFill/>
                      <a:ln>
                        <a:noFill/>
                      </a:ln>
                    </pic:spPr>
                  </pic:pic>
                </a:graphicData>
              </a:graphic>
            </wp:inline>
          </w:drawing>
        </w:r>
      </w:ins>
    </w:p>
    <w:p>
      <w:pPr>
        <w:numPr>
          <w:ilvl w:val="255"/>
          <w:numId w:val="0"/>
        </w:numPr>
        <w:spacing w:line="480" w:lineRule="auto"/>
        <w:jc w:val="center"/>
        <w:rPr>
          <w:ins w:id="827" w:author="Administrator" w:date="2018-07-07T11:34:00Z"/>
          <w:rFonts w:ascii="Times New Roman" w:hAnsi="Times New Roman" w:eastAsia="楷体" w:cs="Times New Roman"/>
          <w:sz w:val="18"/>
          <w:szCs w:val="18"/>
          <w:lang w:eastAsia="zh-CN"/>
        </w:rPr>
        <w:pPrChange w:id="826" w:author="Administrator" w:date="2018-07-07T11:38:00Z">
          <w:pPr>
            <w:spacing w:line="480" w:lineRule="auto"/>
          </w:pPr>
        </w:pPrChange>
      </w:pPr>
      <w:ins w:id="828" w:author="Administrator" w:date="2018-07-07T11:37:00Z">
        <w:r>
          <w:rPr>
            <w:rFonts w:ascii="Times New Roman" w:hAnsi="Times New Roman" w:eastAsia="楷体" w:cs="Times New Roman"/>
            <w:sz w:val="18"/>
            <w:szCs w:val="18"/>
          </w:rPr>
          <w:t>(a)                              (b)</w:t>
        </w:r>
      </w:ins>
    </w:p>
    <w:p>
      <w:pPr>
        <w:spacing w:line="480" w:lineRule="auto"/>
        <w:jc w:val="center"/>
        <w:rPr>
          <w:del w:id="829" w:author="Administrator" w:date="2018-07-07T11:34:00Z"/>
          <w:rFonts w:ascii="Times New Roman" w:hAnsi="Times New Roman" w:eastAsia="楷体" w:cs="Times New Roman"/>
          <w:sz w:val="18"/>
          <w:szCs w:val="18"/>
          <w:lang w:eastAsia="zh-CN"/>
        </w:rPr>
      </w:pPr>
      <w:ins w:id="830" w:author="Administrator" w:date="2018-07-07T11:34:00Z">
        <w:r>
          <w:rPr>
            <w:rFonts w:ascii="Times New Roman" w:hAnsi="Times New Roman" w:eastAsia="楷体" w:cs="Times New Roman"/>
            <w:sz w:val="18"/>
            <w:szCs w:val="18"/>
          </w:rPr>
          <w:t xml:space="preserve">Figure 2: Dispersion error curves of the </w:t>
        </w:r>
      </w:ins>
      <w:ins w:id="831" w:author="Administrator" w:date="2018-07-08T11:28:00Z">
        <w:r>
          <w:rPr>
            <w:rFonts w:hint="eastAsia" w:ascii="Times New Roman" w:hAnsi="Times New Roman" w:eastAsia="楷体" w:cs="Times New Roman"/>
            <w:sz w:val="18"/>
            <w:szCs w:val="18"/>
            <w:lang w:eastAsia="zh-CN"/>
          </w:rPr>
          <w:t>simplified</w:t>
        </w:r>
      </w:ins>
      <w:ins w:id="832" w:author="Administrator" w:date="2018-07-07T11:34:00Z">
        <w:r>
          <w:rPr>
            <w:rFonts w:ascii="Times New Roman" w:hAnsi="Times New Roman" w:eastAsia="楷体" w:cs="Times New Roman"/>
            <w:sz w:val="18"/>
            <w:szCs w:val="18"/>
          </w:rPr>
          <w:t xml:space="preserve"> staggered grid FD schemes. (a) r= 0.075 for 2D; (b) r=0.</w:t>
        </w:r>
      </w:ins>
      <w:ins w:id="833" w:author="Administrator" w:date="2018-07-07T11:34:00Z">
        <w:del w:id="834" w:author="LWQ" w:date="2018-07-07T14:31:00Z">
          <w:r>
            <w:rPr>
              <w:rFonts w:ascii="Times New Roman" w:hAnsi="Times New Roman" w:eastAsia="楷体" w:cs="Times New Roman"/>
              <w:sz w:val="18"/>
              <w:szCs w:val="18"/>
            </w:rPr>
            <w:delText>22</w:delText>
          </w:r>
        </w:del>
      </w:ins>
      <w:ins w:id="835" w:author="LWQ" w:date="2018-07-07T14:31:00Z">
        <w:r>
          <w:rPr>
            <w:rFonts w:ascii="Times New Roman" w:hAnsi="Times New Roman" w:eastAsia="楷体" w:cs="Times New Roman"/>
            <w:sz w:val="18"/>
            <w:szCs w:val="18"/>
          </w:rPr>
          <w:t>1</w:t>
        </w:r>
      </w:ins>
      <w:ins w:id="836" w:author="Administrator" w:date="2018-07-07T11:34:00Z">
        <w:r>
          <w:rPr>
            <w:rFonts w:ascii="Times New Roman" w:hAnsi="Times New Roman" w:eastAsia="楷体" w:cs="Times New Roman"/>
            <w:sz w:val="18"/>
            <w:szCs w:val="18"/>
          </w:rPr>
          <w:t>5 for 2D</w:t>
        </w:r>
      </w:ins>
      <w:ins w:id="837" w:author="Administrator" w:date="2018-07-07T11:38:00Z">
        <w:r>
          <w:rPr>
            <w:rFonts w:hint="eastAsia" w:ascii="Times New Roman" w:hAnsi="Times New Roman" w:eastAsia="楷体" w:cs="Times New Roman"/>
            <w:sz w:val="18"/>
            <w:szCs w:val="18"/>
            <w:lang w:eastAsia="zh-CN"/>
          </w:rPr>
          <w:t>.</w:t>
        </w:r>
      </w:ins>
      <w:ins w:id="838" w:author="Administrator" w:date="2018-07-07T11:31:00Z">
        <w:del w:id="839" w:author="Administrator" w:date="2018-07-07T11:34:00Z">
          <w:r>
            <w:rPr>
              <w:rFonts w:ascii="Times New Roman" w:hAnsi="Times New Roman" w:eastAsia="楷体" w:cs="Times New Roman"/>
              <w:sz w:val="18"/>
              <w:szCs w:val="18"/>
            </w:rPr>
            <w:delText xml:space="preserve">Figure 1 </w:delText>
          </w:r>
        </w:del>
      </w:ins>
    </w:p>
    <w:p>
      <w:pPr>
        <w:spacing w:line="480" w:lineRule="auto"/>
        <w:rPr>
          <w:rFonts w:ascii="Times New Roman" w:hAnsi="Times New Roman" w:eastAsia="楷体" w:cs="Times New Roman"/>
          <w:lang w:eastAsia="zh-CN"/>
        </w:rPr>
      </w:pPr>
    </w:p>
    <w:p>
      <w:pPr>
        <w:pStyle w:val="22"/>
        <w:jc w:val="center"/>
        <w:rPr>
          <w:b/>
        </w:rPr>
      </w:pPr>
      <w:r>
        <w:rPr>
          <w:rFonts w:ascii="Times New Roman" w:hAnsi="Times New Roman" w:eastAsia="楷体"/>
          <w:b/>
          <w:bCs/>
          <w:sz w:val="28"/>
          <w:szCs w:val="28"/>
        </w:rPr>
        <w:t>Stability analysis</w:t>
      </w:r>
    </w:p>
    <w:p>
      <w:pPr>
        <w:spacing w:line="480" w:lineRule="auto"/>
        <w:rPr>
          <w:rFonts w:ascii="Times New Roman" w:hAnsi="Times New Roman" w:eastAsia="楷体" w:cs="Times New Roman"/>
        </w:rPr>
      </w:pPr>
      <w:r>
        <w:rPr>
          <w:rFonts w:ascii="Times New Roman" w:hAnsi="Times New Roman" w:eastAsia="楷体" w:cs="Times New Roman"/>
        </w:rPr>
        <w:t xml:space="preserve">   Let the left part of equation (17) </w:t>
      </w:r>
      <w:r>
        <w:rPr>
          <w:rFonts w:hint="eastAsia" w:ascii="Times New Roman" w:hAnsi="Times New Roman" w:eastAsia="楷体" w:cs="Times New Roman"/>
          <w:lang w:eastAsia="zh-CN"/>
        </w:rPr>
        <w:t xml:space="preserve">be written </w:t>
      </w:r>
      <w:r>
        <w:rPr>
          <w:rFonts w:ascii="Times New Roman" w:hAnsi="Times New Roman" w:eastAsia="楷体" w:cs="Times New Roman"/>
        </w:rPr>
        <w:t xml:space="preserve">as </w:t>
      </w:r>
    </w:p>
    <w:p>
      <w:pPr>
        <w:spacing w:line="480" w:lineRule="auto"/>
        <w:jc w:val="right"/>
      </w:pPr>
      <w:r>
        <w:rPr>
          <w:rFonts w:ascii="Times New Roman" w:hAnsi="Times New Roman" w:eastAsia="楷体" w:cs="Times New Roman"/>
          <w:position w:val="-28"/>
        </w:rPr>
        <w:object>
          <v:shape id="_x0000_i1077" o:spt="75" type="#_x0000_t75" style="height:34.45pt;width:314.9pt;" o:ole="t" filled="f" o:preferrelative="t" stroked="f" coordsize="21600,21600">
            <v:path/>
            <v:fill on="f" focussize="0,0"/>
            <v:stroke on="f" joinstyle="miter"/>
            <v:imagedata r:id="rId119" o:title=""/>
            <o:lock v:ext="edit" aspectratio="t"/>
            <w10:wrap type="none"/>
            <w10:anchorlock/>
          </v:shape>
          <o:OLEObject Type="Embed" ProgID="Equation.3" ShapeID="_x0000_i1077" DrawAspect="Content" ObjectID="_1468075777" r:id="rId118">
            <o:LockedField>false</o:LockedField>
          </o:OLEObject>
        </w:object>
      </w:r>
      <w:r>
        <w:rPr>
          <w:rFonts w:ascii="Times New Roman" w:hAnsi="Times New Roman" w:eastAsia="楷体" w:cs="Times New Roman"/>
        </w:rPr>
        <w:t>（</w:t>
      </w:r>
      <w:del w:id="840" w:author="Administrator" w:date="2018-07-07T11:41:00Z">
        <w:r>
          <w:rPr>
            <w:rFonts w:ascii="Times New Roman" w:hAnsi="Times New Roman" w:eastAsia="楷体" w:cs="Times New Roman"/>
          </w:rPr>
          <w:delText>26</w:delText>
        </w:r>
      </w:del>
      <w:ins w:id="841" w:author="Administrator" w:date="2018-07-07T11:41:00Z">
        <w:r>
          <w:rPr>
            <w:rFonts w:ascii="Times New Roman" w:hAnsi="Times New Roman" w:eastAsia="楷体" w:cs="Times New Roman"/>
          </w:rPr>
          <w:t>2</w:t>
        </w:r>
      </w:ins>
      <w:ins w:id="842" w:author="Administrator" w:date="2018-07-07T11:41:00Z">
        <w:r>
          <w:rPr>
            <w:rFonts w:hint="eastAsia" w:ascii="Times New Roman" w:hAnsi="Times New Roman" w:eastAsia="楷体" w:cs="Times New Roman"/>
            <w:lang w:eastAsia="zh-CN"/>
          </w:rPr>
          <w:t>5</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 xml:space="preserve">    From dispersion relation equation (17), it is obvious that  </w:t>
      </w:r>
    </w:p>
    <w:p>
      <w:pPr>
        <w:wordWrap w:val="0"/>
        <w:spacing w:line="480" w:lineRule="auto"/>
        <w:jc w:val="right"/>
        <w:rPr>
          <w:rFonts w:ascii="Times New Roman" w:hAnsi="Times New Roman" w:eastAsia="楷体" w:cs="Times New Roman"/>
        </w:rPr>
        <w:pPrChange w:id="843" w:author="Administrator" w:date="2018-07-07T23:13:00Z">
          <w:pPr>
            <w:spacing w:line="480" w:lineRule="auto"/>
            <w:jc w:val="right"/>
          </w:pPr>
        </w:pPrChange>
      </w:pPr>
      <w:r>
        <w:rPr>
          <w:rFonts w:ascii="Times New Roman" w:hAnsi="Times New Roman" w:eastAsia="楷体" w:cs="Times New Roman"/>
          <w:position w:val="-10"/>
        </w:rPr>
        <w:object>
          <v:shape id="_x0000_i1078" o:spt="75" type="#_x0000_t75" style="height:18.15pt;width:78.25pt;" o:ole="t" filled="f" o:preferrelative="t" stroked="f" coordsize="21600,21600">
            <v:path/>
            <v:fill on="f" focussize="0,0"/>
            <v:stroke on="f" joinstyle="miter"/>
            <v:imagedata r:id="rId121" o:title=""/>
            <o:lock v:ext="edit" aspectratio="t"/>
            <w10:wrap type="none"/>
            <w10:anchorlock/>
          </v:shape>
          <o:OLEObject Type="Embed" ProgID="Equation.3" ShapeID="_x0000_i1078" DrawAspect="Content" ObjectID="_1468075778" r:id="rId120">
            <o:LockedField>false</o:LockedField>
          </o:OLEObject>
        </w:object>
      </w:r>
      <w:ins w:id="844" w:author="Administrator" w:date="2018-07-07T23:13:00Z">
        <w:r>
          <w:rPr>
            <w:rFonts w:hint="eastAsia" w:ascii="Times New Roman" w:hAnsi="Times New Roman" w:eastAsia="楷体" w:cs="Times New Roman"/>
            <w:position w:val="-10"/>
            <w:lang w:eastAsia="zh-CN"/>
          </w:rPr>
          <w:t xml:space="preserve">                                              </w:t>
        </w:r>
      </w:ins>
      <w:r>
        <w:rPr>
          <w:rFonts w:ascii="Times New Roman" w:hAnsi="Times New Roman" w:eastAsia="楷体" w:cs="Times New Roman"/>
        </w:rPr>
        <w:t>（</w:t>
      </w:r>
      <w:del w:id="845" w:author="Administrator" w:date="2018-07-07T11:41:00Z">
        <w:r>
          <w:rPr>
            <w:rFonts w:ascii="Times New Roman" w:hAnsi="Times New Roman" w:eastAsia="楷体" w:cs="Times New Roman"/>
          </w:rPr>
          <w:delText>27</w:delText>
        </w:r>
      </w:del>
      <w:ins w:id="846" w:author="Administrator" w:date="2018-07-07T11:41:00Z">
        <w:r>
          <w:rPr>
            <w:rFonts w:ascii="Times New Roman" w:hAnsi="Times New Roman" w:eastAsia="楷体" w:cs="Times New Roman"/>
          </w:rPr>
          <w:t>2</w:t>
        </w:r>
      </w:ins>
      <w:ins w:id="847" w:author="Administrator" w:date="2018-07-07T11:41:00Z">
        <w:r>
          <w:rPr>
            <w:rFonts w:hint="eastAsia" w:ascii="Times New Roman" w:hAnsi="Times New Roman" w:eastAsia="楷体" w:cs="Times New Roman"/>
            <w:lang w:eastAsia="zh-CN"/>
          </w:rPr>
          <w:t>6</w:t>
        </w:r>
      </w:ins>
      <w:r>
        <w:rPr>
          <w:rFonts w:ascii="Times New Roman" w:hAnsi="Times New Roman" w:eastAsia="楷体" w:cs="Times New Roman"/>
        </w:rPr>
        <w:t>）</w:t>
      </w:r>
    </w:p>
    <w:p>
      <w:pPr>
        <w:spacing w:line="480" w:lineRule="auto"/>
        <w:rPr>
          <w:rFonts w:ascii="Times New Roman" w:hAnsi="Times New Roman" w:eastAsia="楷体" w:cs="Times New Roman"/>
        </w:rPr>
      </w:pPr>
      <w:r>
        <w:rPr>
          <w:rFonts w:ascii="Times New Roman" w:hAnsi="Times New Roman" w:eastAsia="楷体" w:cs="Times New Roman"/>
        </w:rPr>
        <w:t xml:space="preserve">    Then the stability condition of the </w:t>
      </w:r>
      <w:del w:id="848" w:author="Administrator" w:date="2018-07-07T11:41:00Z">
        <w:r>
          <w:rPr>
            <w:rFonts w:ascii="Times New Roman" w:hAnsi="Times New Roman" w:eastAsia="楷体" w:cs="Times New Roman"/>
          </w:rPr>
          <w:delText xml:space="preserve">new </w:delText>
        </w:r>
      </w:del>
      <w:ins w:id="849" w:author="Administrator" w:date="2018-07-07T11:41:00Z">
        <w:r>
          <w:rPr>
            <w:rFonts w:hint="eastAsia" w:ascii="Times New Roman" w:hAnsi="Times New Roman" w:eastAsia="楷体" w:cs="Times New Roman"/>
            <w:lang w:eastAsia="zh-CN"/>
          </w:rPr>
          <w:t>simplified</w:t>
        </w:r>
      </w:ins>
      <w:ins w:id="850"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staggered grid FD scheme is (from equation </w:t>
      </w:r>
      <w:del w:id="851" w:author="Administrator" w:date="2018-07-07T11:41:00Z">
        <w:r>
          <w:rPr>
            <w:rFonts w:ascii="Times New Roman" w:hAnsi="Times New Roman" w:eastAsia="楷体" w:cs="Times New Roman"/>
          </w:rPr>
          <w:delText>(26</w:delText>
        </w:r>
      </w:del>
      <w:ins w:id="852" w:author="Administrator" w:date="2018-07-07T11:41:00Z">
        <w:r>
          <w:rPr>
            <w:rFonts w:ascii="Times New Roman" w:hAnsi="Times New Roman" w:eastAsia="楷体" w:cs="Times New Roman"/>
          </w:rPr>
          <w:t>2</w:t>
        </w:r>
      </w:ins>
      <w:ins w:id="853" w:author="Administrator" w:date="2018-07-07T11:41:00Z">
        <w:r>
          <w:rPr>
            <w:rFonts w:hint="eastAsia" w:ascii="Times New Roman" w:hAnsi="Times New Roman" w:eastAsia="楷体" w:cs="Times New Roman"/>
            <w:lang w:eastAsia="zh-CN"/>
          </w:rPr>
          <w:t>5</w:t>
        </w:r>
      </w:ins>
      <w:ins w:id="854" w:author="Administrator" w:date="2018-07-08T11:31:00Z">
        <w:r>
          <w:rPr>
            <w:rFonts w:hint="eastAsia" w:ascii="Times New Roman" w:hAnsi="Times New Roman" w:eastAsia="楷体" w:cs="Times New Roman"/>
            <w:lang w:eastAsia="zh-CN"/>
          </w:rPr>
          <w:t xml:space="preserve"> </w:t>
        </w:r>
      </w:ins>
      <w:del w:id="855" w:author="Administrator" w:date="2018-07-07T11:41:00Z">
        <w:r>
          <w:rPr>
            <w:rFonts w:ascii="Times New Roman" w:hAnsi="Times New Roman" w:eastAsia="楷体" w:cs="Times New Roman"/>
          </w:rPr>
          <w:delText>)</w:delText>
        </w:r>
      </w:del>
      <w:r>
        <w:rPr>
          <w:rFonts w:ascii="Times New Roman" w:hAnsi="Times New Roman" w:eastAsia="楷体" w:cs="Times New Roman"/>
        </w:rPr>
        <w:t xml:space="preserve">with </w:t>
      </w:r>
      <w:r>
        <w:rPr>
          <w:rFonts w:ascii="Times New Roman" w:hAnsi="Times New Roman" w:eastAsia="楷体" w:cs="Times New Roman"/>
          <w:position w:val="-6"/>
        </w:rPr>
        <w:object>
          <v:shape id="_x0000_i1079" o:spt="75" type="#_x0000_t75" style="height:13.75pt;width:35.7pt;" o:ole="t" filled="f" o:preferrelative="t" stroked="f" coordsize="21600,21600">
            <v:path/>
            <v:fill on="f" focussize="0,0"/>
            <v:stroke on="f" joinstyle="miter"/>
            <v:imagedata r:id="rId123" o:title=""/>
            <o:lock v:ext="edit" aspectratio="t"/>
            <w10:wrap type="none"/>
            <w10:anchorlock/>
          </v:shape>
          <o:OLEObject Type="Embed" ProgID="Equation.3" ShapeID="_x0000_i1079" DrawAspect="Content" ObjectID="_1468075779" r:id="rId122">
            <o:LockedField>false</o:LockedField>
          </o:OLEObject>
        </w:object>
      </w:r>
      <w:r>
        <w:rPr>
          <w:rFonts w:ascii="Times New Roman" w:hAnsi="Times New Roman" w:eastAsia="楷体" w:cs="Times New Roman"/>
        </w:rPr>
        <w:t>)</w:t>
      </w:r>
    </w:p>
    <w:p>
      <w:pPr>
        <w:wordWrap w:val="0"/>
        <w:spacing w:line="480" w:lineRule="auto"/>
        <w:jc w:val="right"/>
        <w:rPr>
          <w:rFonts w:ascii="Times New Roman" w:hAnsi="Times New Roman" w:eastAsia="楷体" w:cs="Times New Roman"/>
          <w:lang w:eastAsia="zh-CN"/>
        </w:rPr>
        <w:pPrChange w:id="856" w:author="Administrator" w:date="2018-07-07T23:12:00Z">
          <w:pPr>
            <w:spacing w:line="480" w:lineRule="auto"/>
            <w:jc w:val="right"/>
          </w:pPr>
        </w:pPrChange>
      </w:pPr>
      <w:r>
        <w:rPr>
          <w:rFonts w:ascii="Times New Roman" w:hAnsi="Times New Roman" w:eastAsia="楷体" w:cs="Times New Roman"/>
          <w:position w:val="-60"/>
        </w:rPr>
        <w:object>
          <v:shape id="_x0000_i1080" o:spt="75" type="#_x0000_t75" style="height:56.35pt;width:240.4pt;" o:ole="t" filled="f" o:preferrelative="t" stroked="f" coordsize="21600,21600">
            <v:path/>
            <v:fill on="f" focussize="0,0"/>
            <v:stroke on="f" joinstyle="miter"/>
            <v:imagedata r:id="rId125" o:title=""/>
            <o:lock v:ext="edit" aspectratio="t"/>
            <w10:wrap type="none"/>
            <w10:anchorlock/>
          </v:shape>
          <o:OLEObject Type="Embed" ProgID="Equation.3" ShapeID="_x0000_i1080" DrawAspect="Content" ObjectID="_1468075780" r:id="rId124">
            <o:LockedField>false</o:LockedField>
          </o:OLEObject>
        </w:object>
      </w:r>
      <w:ins w:id="857" w:author="Administrator" w:date="2018-07-07T23:12:00Z">
        <w:r>
          <w:rPr>
            <w:rFonts w:hint="eastAsia" w:ascii="Times New Roman" w:hAnsi="Times New Roman" w:eastAsia="楷体" w:cs="Times New Roman"/>
            <w:position w:val="-60"/>
            <w:lang w:eastAsia="zh-CN"/>
          </w:rPr>
          <w:t xml:space="preserve">              </w:t>
        </w:r>
      </w:ins>
      <w:r>
        <w:rPr>
          <w:rFonts w:ascii="Times New Roman" w:hAnsi="Times New Roman" w:eastAsia="楷体" w:cs="Times New Roman"/>
        </w:rPr>
        <w:t>（</w:t>
      </w:r>
      <w:del w:id="858" w:author="Administrator" w:date="2018-07-07T11:43:00Z">
        <w:r>
          <w:rPr>
            <w:rFonts w:ascii="Times New Roman" w:hAnsi="Times New Roman" w:eastAsia="楷体" w:cs="Times New Roman"/>
          </w:rPr>
          <w:delText>28</w:delText>
        </w:r>
      </w:del>
      <w:ins w:id="859" w:author="Administrator" w:date="2018-07-07T11:43:00Z">
        <w:r>
          <w:rPr>
            <w:rFonts w:ascii="Times New Roman" w:hAnsi="Times New Roman" w:eastAsia="楷体" w:cs="Times New Roman"/>
          </w:rPr>
          <w:t>2</w:t>
        </w:r>
      </w:ins>
      <w:ins w:id="860" w:author="Administrator" w:date="2018-07-07T11:43:00Z">
        <w:r>
          <w:rPr>
            <w:rFonts w:hint="eastAsia" w:ascii="Times New Roman" w:hAnsi="Times New Roman" w:eastAsia="楷体" w:cs="Times New Roman"/>
            <w:lang w:eastAsia="zh-CN"/>
          </w:rPr>
          <w:t>7</w:t>
        </w:r>
      </w:ins>
      <w:r>
        <w:rPr>
          <w:rFonts w:ascii="Times New Roman" w:hAnsi="Times New Roman" w:eastAsia="楷体" w:cs="Times New Roman"/>
        </w:rPr>
        <w:t>）</w:t>
      </w:r>
    </w:p>
    <w:p>
      <w:pPr>
        <w:spacing w:line="480" w:lineRule="auto"/>
        <w:rPr>
          <w:del w:id="861" w:author="Administrator" w:date="2018-07-07T11:43:00Z"/>
          <w:rFonts w:ascii="Times New Roman" w:hAnsi="Times New Roman" w:eastAsia="楷体" w:cs="Times New Roman"/>
        </w:rPr>
      </w:pPr>
      <w:del w:id="862" w:author="Administrator" w:date="2018-07-07T11:43:00Z">
        <w:r>
          <w:rPr>
            <w:rFonts w:hint="eastAsia" w:ascii="Times New Roman" w:hAnsi="Times New Roman" w:eastAsia="楷体" w:cs="Times New Roman"/>
          </w:rPr>
          <w:delText xml:space="preserve">The stability condition for the </w:delText>
        </w:r>
      </w:del>
      <w:del w:id="863" w:author="Administrator" w:date="2018-07-07T11:43:00Z">
        <w:r>
          <w:rPr>
            <w:rFonts w:ascii="Times New Roman" w:hAnsi="Times New Roman" w:eastAsia="楷体" w:cs="Times New Roman"/>
          </w:rPr>
          <w:delText>new staggered grid FD scheme in 3D is</w:delText>
        </w:r>
      </w:del>
    </w:p>
    <w:p>
      <w:pPr>
        <w:spacing w:line="480" w:lineRule="auto"/>
        <w:jc w:val="right"/>
        <w:rPr>
          <w:del w:id="864" w:author="Administrator" w:date="2018-07-07T11:43:00Z"/>
          <w:rFonts w:ascii="Times New Roman" w:hAnsi="Times New Roman" w:eastAsia="楷体" w:cs="Times New Roman"/>
        </w:rPr>
      </w:pPr>
      <w:del w:id="865" w:author="Administrator" w:date="2018-07-07T11:43:00Z"/>
      <w:del w:id="866" w:author="Administrator" w:date="2018-07-07T11:43:00Z"/>
      <w:del w:id="867" w:author="Administrator" w:date="2018-07-07T11:43:00Z"/>
      <w:del w:id="868" w:author="Administrator" w:date="2018-07-07T11:43:00Z">
        <w:r>
          <w:rPr>
            <w:rFonts w:ascii="Times New Roman" w:hAnsi="Times New Roman" w:eastAsia="楷体" w:cs="Times New Roman"/>
            <w:color w:val="000000" w:themeColor="text1"/>
            <w:position w:val="-60"/>
          </w:rPr>
          <w:object>
            <v:shape id="_x0000_i1081" o:spt="75" type="#_x0000_t75" style="height:46.95pt;width:158.4pt;" o:ole="t" filled="f" o:preferrelative="t" stroked="f" coordsize="21600,21600">
              <v:path/>
              <v:fill on="f" focussize="0,0"/>
              <v:stroke on="f" joinstyle="miter"/>
              <v:imagedata r:id="rId127" o:title=""/>
              <o:lock v:ext="edit" aspectratio="t"/>
              <w10:wrap type="none"/>
              <w10:anchorlock/>
            </v:shape>
            <o:OLEObject Type="Embed" ProgID="Equation.3" ShapeID="_x0000_i1081" DrawAspect="Content" ObjectID="_1468075781" r:id="rId126">
              <o:LockedField>false</o:LockedField>
            </o:OLEObject>
          </w:object>
        </w:r>
      </w:del>
      <w:del w:id="870" w:author="Administrator" w:date="2018-07-07T11:43:00Z"/>
      <w:del w:id="871" w:author="Administrator" w:date="2018-07-07T11:43:00Z">
        <w:r>
          <w:rPr>
            <w:rFonts w:ascii="Times New Roman" w:hAnsi="Times New Roman" w:eastAsia="楷体" w:cs="Times New Roman"/>
          </w:rPr>
          <w:delText>（29）</w:delText>
        </w:r>
      </w:del>
    </w:p>
    <w:p>
      <w:pPr>
        <w:spacing w:line="480" w:lineRule="auto"/>
        <w:rPr>
          <w:ins w:id="872" w:author="Administrator" w:date="2018-07-07T11:45:00Z"/>
          <w:rFonts w:ascii="Times New Roman" w:hAnsi="Times New Roman" w:eastAsia="楷体" w:cs="Times New Roman"/>
          <w:color w:val="000000" w:themeColor="text1"/>
          <w:lang w:eastAsia="zh-CN"/>
        </w:rPr>
      </w:pPr>
      <w:r>
        <w:rPr>
          <w:rFonts w:ascii="Times New Roman" w:hAnsi="Times New Roman" w:eastAsia="楷体" w:cs="Times New Roman"/>
        </w:rPr>
        <w:t xml:space="preserve">The stability </w:t>
      </w:r>
      <w:del w:id="873" w:author="Administrator" w:date="2018-07-08T11:31:00Z">
        <w:r>
          <w:rPr>
            <w:rFonts w:ascii="Times New Roman" w:hAnsi="Times New Roman" w:eastAsia="楷体" w:cs="Times New Roman"/>
          </w:rPr>
          <w:delText>condition</w:delText>
        </w:r>
      </w:del>
      <w:ins w:id="874" w:author="Administrator" w:date="2018-07-08T11:31:00Z">
        <w:r>
          <w:rPr>
            <w:rFonts w:ascii="Times New Roman" w:hAnsi="Times New Roman" w:eastAsia="楷体" w:cs="Times New Roman"/>
          </w:rPr>
          <w:t>condition</w:t>
        </w:r>
      </w:ins>
      <w:del w:id="875" w:author="Administrator" w:date="2018-07-07T11:43:00Z">
        <w:r>
          <w:rPr>
            <w:rFonts w:hint="eastAsia" w:ascii="Times New Roman" w:hAnsi="Times New Roman" w:eastAsia="楷体" w:cs="Times New Roman"/>
            <w:lang w:eastAsia="zh-CN"/>
          </w:rPr>
          <w:delText>s</w:delText>
        </w:r>
      </w:del>
      <w:r>
        <w:rPr>
          <w:rFonts w:ascii="Times New Roman" w:hAnsi="Times New Roman" w:eastAsia="楷体" w:cs="Times New Roman"/>
        </w:rPr>
        <w:t xml:space="preserve"> in equation</w:t>
      </w:r>
      <w:ins w:id="876" w:author="Administrator" w:date="2018-07-08T11:31:00Z">
        <w:r>
          <w:rPr>
            <w:rFonts w:hint="eastAsia" w:ascii="Times New Roman" w:hAnsi="Times New Roman" w:eastAsia="楷体" w:cs="Times New Roman"/>
            <w:lang w:eastAsia="zh-CN"/>
          </w:rPr>
          <w:t xml:space="preserve"> </w:t>
        </w:r>
      </w:ins>
      <w:del w:id="877" w:author="Administrator" w:date="2018-07-07T11:43:00Z">
        <w:r>
          <w:rPr>
            <w:rFonts w:ascii="Times New Roman" w:hAnsi="Times New Roman" w:eastAsia="楷体" w:cs="Times New Roman"/>
          </w:rPr>
          <w:delText xml:space="preserve">s 28 and29 </w:delText>
        </w:r>
      </w:del>
      <w:ins w:id="878" w:author="Administrator" w:date="2018-07-07T11:43:00Z">
        <w:r>
          <w:rPr>
            <w:rFonts w:ascii="Times New Roman" w:hAnsi="Times New Roman" w:eastAsia="楷体" w:cs="Times New Roman"/>
          </w:rPr>
          <w:t>2</w:t>
        </w:r>
      </w:ins>
      <w:ins w:id="879" w:author="Administrator" w:date="2018-07-07T11:43:00Z">
        <w:r>
          <w:rPr>
            <w:rFonts w:hint="eastAsia" w:ascii="Times New Roman" w:hAnsi="Times New Roman" w:eastAsia="楷体" w:cs="Times New Roman"/>
            <w:lang w:eastAsia="zh-CN"/>
          </w:rPr>
          <w:t>7</w:t>
        </w:r>
      </w:ins>
      <w:ins w:id="880" w:author="Administrator" w:date="2018-07-08T11:31: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differ</w:t>
      </w:r>
      <w:ins w:id="881" w:author="Administrator" w:date="2018-07-07T11:43:00Z">
        <w:r>
          <w:rPr>
            <w:rFonts w:hint="eastAsia" w:ascii="Times New Roman" w:hAnsi="Times New Roman" w:eastAsia="楷体" w:cs="Times New Roman"/>
            <w:lang w:eastAsia="zh-CN"/>
          </w:rPr>
          <w:t>s</w:t>
        </w:r>
      </w:ins>
      <w:ins w:id="882" w:author="Administrator" w:date="2018-07-08T11:31: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 xml:space="preserve">from those for </w:t>
      </w:r>
      <w:r>
        <w:rPr>
          <w:rFonts w:ascii="Times New Roman" w:hAnsi="Times New Roman" w:eastAsia="楷体" w:cs="Times New Roman"/>
        </w:rPr>
        <w:t>the previous staggered</w:t>
      </w:r>
      <w:ins w:id="883" w:author="Administrator" w:date="2018-07-08T11:31:00Z">
        <w:r>
          <w:rPr>
            <w:rFonts w:hint="eastAsia" w:ascii="Times New Roman" w:hAnsi="Times New Roman" w:eastAsia="楷体" w:cs="Times New Roman"/>
            <w:lang w:eastAsia="zh-CN"/>
          </w:rPr>
          <w:t>-</w:t>
        </w:r>
      </w:ins>
      <w:del w:id="884" w:author="Administrator" w:date="2018-07-08T11:31:00Z">
        <w:r>
          <w:rPr>
            <w:rFonts w:ascii="Times New Roman" w:hAnsi="Times New Roman" w:eastAsia="楷体" w:cs="Times New Roman"/>
          </w:rPr>
          <w:delText xml:space="preserve"> </w:delText>
        </w:r>
      </w:del>
      <w:r>
        <w:rPr>
          <w:rFonts w:ascii="Times New Roman" w:hAnsi="Times New Roman" w:eastAsia="楷体" w:cs="Times New Roman"/>
        </w:rPr>
        <w:t xml:space="preserve">grid FD </w:t>
      </w:r>
      <w:del w:id="885" w:author="Administrator" w:date="2018-07-07T11:45:00Z">
        <w:r>
          <w:rPr>
            <w:rFonts w:ascii="Times New Roman" w:hAnsi="Times New Roman" w:eastAsia="楷体" w:cs="Times New Roman"/>
          </w:rPr>
          <w:delText>scheme(</w:delText>
        </w:r>
      </w:del>
      <w:ins w:id="886" w:author="Administrator" w:date="2018-07-07T11:45:00Z">
        <w:r>
          <w:rPr>
            <w:rFonts w:ascii="Times New Roman" w:hAnsi="Times New Roman" w:eastAsia="楷体" w:cs="Times New Roman"/>
          </w:rPr>
          <w:t>scheme (</w:t>
        </w:r>
      </w:ins>
      <w:del w:id="887" w:author="Administrator" w:date="2018-07-08T11:31:00Z">
        <w:r>
          <w:rPr>
            <w:rFonts w:ascii="Times New Roman" w:hAnsi="Times New Roman" w:eastAsia="楷体" w:cs="Times New Roman"/>
          </w:rPr>
          <w:delText>Liu and Sen</w:delText>
        </w:r>
      </w:del>
      <w:del w:id="888" w:author="Administrator" w:date="2018-07-07T11:45:00Z">
        <w:r>
          <w:rPr>
            <w:rFonts w:ascii="Times New Roman" w:hAnsi="Times New Roman" w:eastAsia="楷体" w:cs="Times New Roman"/>
          </w:rPr>
          <w:delText>,2011</w:delText>
        </w:r>
      </w:del>
      <w:ins w:id="889" w:author="Administrator" w:date="2018-07-08T11:31:00Z">
        <w:r>
          <w:rPr>
            <w:rFonts w:hint="eastAsia" w:ascii="Times New Roman" w:hAnsi="Times New Roman" w:eastAsia="楷体" w:cs="Times New Roman"/>
            <w:lang w:eastAsia="zh-CN"/>
          </w:rPr>
          <w:t>Want et al, 2014</w:t>
        </w:r>
      </w:ins>
      <w:r>
        <w:rPr>
          <w:rFonts w:ascii="Times New Roman" w:hAnsi="Times New Roman" w:eastAsia="楷体" w:cs="Times New Roman"/>
        </w:rPr>
        <w:t xml:space="preserve">). Figure 3 shows the stability condition of the traditional and the </w:t>
      </w:r>
      <w:del w:id="890" w:author="Administrator" w:date="2018-07-07T11:43:00Z">
        <w:r>
          <w:rPr>
            <w:rFonts w:ascii="Times New Roman" w:hAnsi="Times New Roman" w:eastAsia="楷体" w:cs="Times New Roman"/>
          </w:rPr>
          <w:delText xml:space="preserve">new </w:delText>
        </w:r>
      </w:del>
      <w:ins w:id="891" w:author="Administrator" w:date="2018-07-07T11:43:00Z">
        <w:r>
          <w:rPr>
            <w:rFonts w:hint="eastAsia" w:ascii="Times New Roman" w:hAnsi="Times New Roman" w:eastAsia="楷体" w:cs="Times New Roman"/>
            <w:lang w:eastAsia="zh-CN"/>
          </w:rPr>
          <w:t>simplified</w:t>
        </w:r>
      </w:ins>
      <w:ins w:id="892"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staggere</w:t>
      </w:r>
      <w:ins w:id="893" w:author="Administrator" w:date="2018-07-08T11:32:00Z">
        <w:r>
          <w:rPr>
            <w:rFonts w:hint="eastAsia" w:ascii="Times New Roman" w:hAnsi="Times New Roman" w:eastAsia="楷体" w:cs="Times New Roman"/>
            <w:lang w:eastAsia="zh-CN"/>
          </w:rPr>
          <w:t>d-</w:t>
        </w:r>
      </w:ins>
      <w:del w:id="894" w:author="Administrator" w:date="2018-07-08T11:32:00Z">
        <w:r>
          <w:rPr>
            <w:rFonts w:ascii="Times New Roman" w:hAnsi="Times New Roman" w:eastAsia="楷体" w:cs="Times New Roman"/>
          </w:rPr>
          <w:delText>d</w:delText>
        </w:r>
      </w:del>
      <w:r>
        <w:rPr>
          <w:rFonts w:ascii="Times New Roman" w:hAnsi="Times New Roman" w:eastAsia="楷体" w:cs="Times New Roman"/>
        </w:rPr>
        <w:t xml:space="preserve"> grid FD scheme in 2D. We can see that </w:t>
      </w:r>
      <w:r>
        <w:rPr>
          <w:rFonts w:ascii="Times New Roman" w:hAnsi="Times New Roman" w:eastAsia="楷体" w:cs="Times New Roman"/>
          <w:color w:val="000000" w:themeColor="text1"/>
        </w:rPr>
        <w:t>t</w:t>
      </w:r>
      <w:r>
        <w:rPr>
          <w:rFonts w:hint="eastAsia" w:ascii="Times New Roman" w:hAnsi="Times New Roman" w:eastAsia="楷体" w:cs="Times New Roman"/>
          <w:color w:val="000000" w:themeColor="text1"/>
        </w:rPr>
        <w:t xml:space="preserve">he stability condition becomes stricter with the increase of the FD operator length. It </w:t>
      </w:r>
      <w:r>
        <w:rPr>
          <w:rFonts w:ascii="Times New Roman" w:hAnsi="Times New Roman" w:eastAsia="楷体" w:cs="Times New Roman"/>
          <w:color w:val="000000" w:themeColor="text1"/>
        </w:rPr>
        <w:t xml:space="preserve">also </w:t>
      </w:r>
      <w:r>
        <w:rPr>
          <w:rFonts w:hint="eastAsia" w:ascii="Times New Roman" w:hAnsi="Times New Roman" w:eastAsia="楷体" w:cs="Times New Roman"/>
          <w:color w:val="000000" w:themeColor="text1"/>
        </w:rPr>
        <w:t xml:space="preserve">shows that the </w:t>
      </w:r>
      <w:ins w:id="895" w:author="Administrator" w:date="2018-07-07T11:44:00Z">
        <w:r>
          <w:rPr>
            <w:rFonts w:hint="eastAsia" w:ascii="Times New Roman" w:hAnsi="Times New Roman" w:eastAsia="楷体" w:cs="Times New Roman"/>
            <w:lang w:eastAsia="zh-CN"/>
          </w:rPr>
          <w:t>simplified</w:t>
        </w:r>
      </w:ins>
      <w:ins w:id="896" w:author="Administrator" w:date="2018-07-08T00:09:00Z">
        <w:r>
          <w:rPr>
            <w:rFonts w:hint="eastAsia" w:ascii="Times New Roman" w:hAnsi="Times New Roman" w:eastAsia="楷体" w:cs="Times New Roman"/>
            <w:lang w:eastAsia="zh-CN"/>
          </w:rPr>
          <w:t xml:space="preserve"> </w:t>
        </w:r>
      </w:ins>
      <w:del w:id="897" w:author="Administrator" w:date="2018-07-07T11:44:00Z">
        <w:r>
          <w:rPr>
            <w:rFonts w:ascii="Times New Roman" w:hAnsi="Times New Roman" w:eastAsia="楷体" w:cs="Times New Roman"/>
            <w:color w:val="000000" w:themeColor="text1"/>
          </w:rPr>
          <w:delText xml:space="preserve">new </w:delText>
        </w:r>
      </w:del>
      <w:r>
        <w:rPr>
          <w:rFonts w:ascii="Times New Roman" w:hAnsi="Times New Roman" w:eastAsia="楷体" w:cs="Times New Roman"/>
          <w:color w:val="000000" w:themeColor="text1"/>
        </w:rPr>
        <w:t xml:space="preserve">staggered </w:t>
      </w:r>
      <w:r>
        <w:rPr>
          <w:rFonts w:hint="eastAsia" w:ascii="Times New Roman" w:hAnsi="Times New Roman" w:eastAsia="楷体" w:cs="Times New Roman"/>
          <w:color w:val="000000" w:themeColor="text1"/>
          <w:lang w:eastAsia="zh-CN"/>
        </w:rPr>
        <w:t>-</w:t>
      </w:r>
      <w:r>
        <w:rPr>
          <w:rFonts w:ascii="Times New Roman" w:hAnsi="Times New Roman" w:eastAsia="楷体" w:cs="Times New Roman"/>
          <w:color w:val="000000" w:themeColor="text1"/>
        </w:rPr>
        <w:t xml:space="preserve">grid FD </w:t>
      </w:r>
      <w:del w:id="898" w:author="Administrator" w:date="2018-07-07T11:45:00Z">
        <w:r>
          <w:rPr>
            <w:rFonts w:ascii="Times New Roman" w:hAnsi="Times New Roman" w:eastAsia="楷体" w:cs="Times New Roman"/>
            <w:color w:val="000000" w:themeColor="text1"/>
          </w:rPr>
          <w:delText xml:space="preserve">scheme </w:delText>
        </w:r>
      </w:del>
      <w:ins w:id="899" w:author="Administrator" w:date="2018-07-07T11:45:00Z">
        <w:r>
          <w:rPr>
            <w:rFonts w:ascii="Times New Roman" w:hAnsi="Times New Roman" w:eastAsia="楷体" w:cs="Times New Roman"/>
            <w:color w:val="000000" w:themeColor="text1"/>
          </w:rPr>
          <w:t>scheme</w:t>
        </w:r>
      </w:ins>
      <w:del w:id="900" w:author="Administrator" w:date="2018-07-07T11:44:00Z">
        <w:r>
          <w:rPr>
            <w:rFonts w:ascii="Times New Roman" w:hAnsi="Times New Roman" w:eastAsia="楷体" w:cs="Times New Roman"/>
            <w:color w:val="000000" w:themeColor="text1"/>
          </w:rPr>
          <w:delText>‘</w:delText>
        </w:r>
      </w:del>
      <w:ins w:id="901" w:author="Administrator" w:date="2018-07-07T11:44:00Z">
        <w:r>
          <w:rPr>
            <w:rFonts w:ascii="Times New Roman" w:hAnsi="Times New Roman" w:eastAsia="楷体" w:cs="Times New Roman"/>
            <w:color w:val="000000" w:themeColor="text1"/>
            <w:lang w:eastAsia="zh-CN"/>
          </w:rPr>
          <w:t>’</w:t>
        </w:r>
      </w:ins>
      <w:r>
        <w:rPr>
          <w:rFonts w:ascii="Times New Roman" w:hAnsi="Times New Roman" w:eastAsia="楷体" w:cs="Times New Roman"/>
          <w:color w:val="000000" w:themeColor="text1"/>
        </w:rPr>
        <w:t xml:space="preserve">s </w:t>
      </w:r>
      <w:r>
        <w:rPr>
          <w:rFonts w:hint="eastAsia" w:ascii="Times New Roman" w:hAnsi="Times New Roman" w:eastAsia="楷体" w:cs="Times New Roman"/>
          <w:color w:val="000000" w:themeColor="text1"/>
        </w:rPr>
        <w:t xml:space="preserve">stability condition is </w:t>
      </w:r>
      <w:r>
        <w:rPr>
          <w:rFonts w:hint="eastAsia" w:ascii="Times New Roman" w:hAnsi="Times New Roman" w:eastAsia="楷体" w:cs="Times New Roman"/>
          <w:color w:val="000000" w:themeColor="text1"/>
          <w:lang w:eastAsia="zh-CN"/>
        </w:rPr>
        <w:t>slightly</w:t>
      </w:r>
      <w:r>
        <w:rPr>
          <w:rFonts w:ascii="Times New Roman" w:hAnsi="Times New Roman" w:eastAsia="楷体" w:cs="Times New Roman"/>
          <w:color w:val="000000" w:themeColor="text1"/>
        </w:rPr>
        <w:t xml:space="preserve"> better than the </w:t>
      </w:r>
      <w:del w:id="902" w:author="Administrator" w:date="2018-07-07T11:44:00Z">
        <w:r>
          <w:rPr>
            <w:rFonts w:ascii="Times New Roman" w:hAnsi="Times New Roman" w:eastAsia="楷体" w:cs="Times New Roman"/>
            <w:color w:val="000000" w:themeColor="text1"/>
          </w:rPr>
          <w:delText xml:space="preserve">previous </w:delText>
        </w:r>
      </w:del>
      <w:ins w:id="903" w:author="Administrator" w:date="2018-07-07T11:44:00Z">
        <w:r>
          <w:rPr>
            <w:rFonts w:hint="eastAsia" w:ascii="Times New Roman" w:hAnsi="Times New Roman" w:eastAsia="楷体" w:cs="Times New Roman"/>
            <w:color w:val="000000" w:themeColor="text1"/>
            <w:lang w:eastAsia="zh-CN"/>
          </w:rPr>
          <w:t>traditional</w:t>
        </w:r>
      </w:ins>
      <w:ins w:id="904" w:author="Administrator" w:date="2018-07-08T00:09:00Z">
        <w:r>
          <w:rPr>
            <w:rFonts w:hint="eastAsia" w:ascii="Times New Roman" w:hAnsi="Times New Roman" w:eastAsia="楷体" w:cs="Times New Roman"/>
            <w:color w:val="000000" w:themeColor="text1"/>
            <w:lang w:eastAsia="zh-CN"/>
          </w:rPr>
          <w:t xml:space="preserve"> </w:t>
        </w:r>
      </w:ins>
      <w:r>
        <w:rPr>
          <w:rFonts w:ascii="Times New Roman" w:hAnsi="Times New Roman" w:eastAsia="楷体" w:cs="Times New Roman"/>
          <w:color w:val="000000" w:themeColor="text1"/>
        </w:rPr>
        <w:t>staggered</w:t>
      </w:r>
      <w:r>
        <w:rPr>
          <w:rFonts w:hint="eastAsia" w:ascii="Times New Roman" w:hAnsi="Times New Roman" w:eastAsia="楷体" w:cs="Times New Roman"/>
          <w:color w:val="000000" w:themeColor="text1"/>
          <w:lang w:eastAsia="zh-CN"/>
        </w:rPr>
        <w:t>-</w:t>
      </w:r>
      <w:r>
        <w:rPr>
          <w:rFonts w:ascii="Times New Roman" w:hAnsi="Times New Roman" w:eastAsia="楷体" w:cs="Times New Roman"/>
          <w:color w:val="000000" w:themeColor="text1"/>
        </w:rPr>
        <w:t xml:space="preserve">grid FD scheme. For example, the stability conditions </w:t>
      </w:r>
      <w:del w:id="905" w:author="LWQ" w:date="2018-07-07T14:36:00Z">
        <w:r>
          <w:rPr>
            <w:rFonts w:ascii="Times New Roman" w:hAnsi="Times New Roman" w:eastAsia="楷体" w:cs="Times New Roman"/>
            <w:color w:val="000000" w:themeColor="text1"/>
          </w:rPr>
          <w:delText xml:space="preserve">are  </w:delText>
        </w:r>
      </w:del>
      <w:del w:id="906" w:author="LWQ" w:date="2018-07-07T14:36:00Z">
        <w:r>
          <w:rPr>
            <w:rFonts w:ascii="Times New Roman" w:hAnsi="Times New Roman" w:eastAsia="楷体" w:cs="Times New Roman"/>
            <w:i/>
            <w:iCs/>
            <w:color w:val="000000" w:themeColor="text1"/>
          </w:rPr>
          <w:delText>r</w:delText>
        </w:r>
      </w:del>
      <w:ins w:id="907" w:author="LWQ" w:date="2018-07-07T14:36:00Z">
        <w:r>
          <w:rPr>
            <w:rFonts w:ascii="Times New Roman" w:hAnsi="Times New Roman" w:eastAsia="楷体" w:cs="Times New Roman"/>
            <w:color w:val="000000" w:themeColor="text1"/>
          </w:rPr>
          <w:t xml:space="preserve">are </w:t>
        </w:r>
      </w:ins>
      <w:ins w:id="908" w:author="LWQ" w:date="2018-07-07T14:36:00Z">
        <w:r>
          <w:rPr>
            <w:rFonts w:ascii="Times New Roman" w:hAnsi="Times New Roman" w:eastAsia="楷体" w:cs="Times New Roman"/>
            <w:i/>
            <w:color w:val="000000" w:themeColor="text1"/>
            <w:rPrChange w:id="909" w:author="LWQ" w:date="2018-07-07T14:36:00Z">
              <w:rPr>
                <w:rFonts w:ascii="Times New Roman" w:hAnsi="Times New Roman" w:eastAsia="楷体" w:cs="Times New Roman"/>
                <w:color w:val="000000" w:themeColor="text1"/>
              </w:rPr>
            </w:rPrChange>
          </w:rPr>
          <w:t>r</w:t>
        </w:r>
      </w:ins>
      <w:r>
        <w:rPr>
          <w:rFonts w:ascii="Times New Roman" w:hAnsi="Times New Roman" w:eastAsia="楷体" w:cs="Times New Roman"/>
          <w:color w:val="000000" w:themeColor="text1"/>
        </w:rPr>
        <w:t xml:space="preserve">&lt;0.54 and </w:t>
      </w:r>
      <w:r>
        <w:rPr>
          <w:rFonts w:ascii="Times New Roman" w:hAnsi="Times New Roman" w:eastAsia="楷体" w:cs="Times New Roman"/>
          <w:i/>
          <w:iCs/>
          <w:color w:val="000000" w:themeColor="text1"/>
        </w:rPr>
        <w:t>r</w:t>
      </w:r>
      <w:r>
        <w:rPr>
          <w:rFonts w:ascii="Times New Roman" w:hAnsi="Times New Roman" w:eastAsia="楷体" w:cs="Times New Roman"/>
          <w:color w:val="000000" w:themeColor="text1"/>
        </w:rPr>
        <w:t xml:space="preserve">&lt;0.57 respectively for the traditional and the </w:t>
      </w:r>
      <w:del w:id="910" w:author="Administrator" w:date="2018-07-07T11:44:00Z">
        <w:r>
          <w:rPr>
            <w:rFonts w:ascii="Times New Roman" w:hAnsi="Times New Roman" w:eastAsia="楷体" w:cs="Times New Roman"/>
            <w:color w:val="000000" w:themeColor="text1"/>
          </w:rPr>
          <w:delText xml:space="preserve">new </w:delText>
        </w:r>
      </w:del>
      <w:ins w:id="911" w:author="Administrator" w:date="2018-07-07T11:44:00Z">
        <w:r>
          <w:rPr>
            <w:rFonts w:hint="eastAsia" w:ascii="Times New Roman" w:hAnsi="Times New Roman" w:eastAsia="楷体" w:cs="Times New Roman"/>
            <w:color w:val="000000" w:themeColor="text1"/>
            <w:lang w:eastAsia="zh-CN"/>
          </w:rPr>
          <w:t>simplified</w:t>
        </w:r>
      </w:ins>
      <w:ins w:id="912" w:author="Administrator" w:date="2018-07-08T00:09:00Z">
        <w:r>
          <w:rPr>
            <w:rFonts w:hint="eastAsia" w:ascii="Times New Roman" w:hAnsi="Times New Roman" w:eastAsia="楷体" w:cs="Times New Roman"/>
            <w:color w:val="000000" w:themeColor="text1"/>
            <w:lang w:eastAsia="zh-CN"/>
          </w:rPr>
          <w:t xml:space="preserve"> </w:t>
        </w:r>
      </w:ins>
      <w:r>
        <w:rPr>
          <w:rFonts w:ascii="Times New Roman" w:hAnsi="Times New Roman" w:eastAsia="楷体" w:cs="Times New Roman"/>
          <w:color w:val="000000" w:themeColor="text1"/>
        </w:rPr>
        <w:t>staggered</w:t>
      </w:r>
      <w:ins w:id="913" w:author="Administrator" w:date="2018-07-07T11:44:00Z">
        <w:r>
          <w:rPr>
            <w:rFonts w:hint="eastAsia" w:ascii="Times New Roman" w:hAnsi="Times New Roman" w:eastAsia="楷体" w:cs="Times New Roman"/>
            <w:color w:val="000000" w:themeColor="text1"/>
            <w:lang w:eastAsia="zh-CN"/>
          </w:rPr>
          <w:t>-</w:t>
        </w:r>
      </w:ins>
      <w:r>
        <w:rPr>
          <w:rFonts w:ascii="Times New Roman" w:hAnsi="Times New Roman" w:eastAsia="楷体" w:cs="Times New Roman"/>
          <w:color w:val="000000" w:themeColor="text1"/>
        </w:rPr>
        <w:t>grid FD scheme</w:t>
      </w:r>
      <w:r>
        <w:rPr>
          <w:rFonts w:hint="eastAsia" w:ascii="Times New Roman" w:hAnsi="Times New Roman" w:eastAsia="楷体" w:cs="Times New Roman"/>
          <w:color w:val="000000" w:themeColor="text1"/>
          <w:lang w:eastAsia="zh-CN"/>
        </w:rPr>
        <w:t>s</w:t>
      </w:r>
      <w:r>
        <w:rPr>
          <w:rFonts w:ascii="Times New Roman" w:hAnsi="Times New Roman" w:eastAsia="楷体" w:cs="Times New Roman"/>
          <w:color w:val="000000" w:themeColor="text1"/>
        </w:rPr>
        <w:t xml:space="preserve"> with M=7.</w:t>
      </w:r>
    </w:p>
    <w:p>
      <w:pPr>
        <w:spacing w:line="480" w:lineRule="auto"/>
        <w:jc w:val="center"/>
      </w:pPr>
      <w:ins w:id="914" w:author="Administrator" w:date="2018-07-07T11:45:00Z">
        <w:r>
          <w:rPr>
            <w:lang w:eastAsia="zh-CN"/>
          </w:rPr>
          <w:drawing>
            <wp:inline distT="0" distB="0" distL="114300" distR="114300">
              <wp:extent cx="2339975" cy="2339975"/>
              <wp:effectExtent l="0" t="0" r="3175" b="3175"/>
              <wp:docPr id="20" name="图片 45"/>
              <wp:cNvGraphicFramePr/>
              <a:graphic xmlns:a="http://schemas.openxmlformats.org/drawingml/2006/main">
                <a:graphicData uri="http://schemas.openxmlformats.org/drawingml/2006/picture">
                  <pic:pic xmlns:pic="http://schemas.openxmlformats.org/drawingml/2006/picture">
                    <pic:nvPicPr>
                      <pic:cNvPr id="20" name="图片 45"/>
                      <pic:cNvPicPr/>
                    </pic:nvPicPr>
                    <pic:blipFill>
                      <a:blip r:embed="rId128"/>
                      <a:srcRect l="4865" t="4439" r="7506" b="2034"/>
                      <a:stretch>
                        <a:fillRect/>
                      </a:stretch>
                    </pic:blipFill>
                    <pic:spPr>
                      <a:xfrm>
                        <a:off x="0" y="0"/>
                        <a:ext cx="2339975" cy="2339975"/>
                      </a:xfrm>
                      <a:prstGeom prst="rect">
                        <a:avLst/>
                      </a:prstGeom>
                      <a:noFill/>
                      <a:ln w="9525">
                        <a:noFill/>
                      </a:ln>
                    </pic:spPr>
                  </pic:pic>
                </a:graphicData>
              </a:graphic>
            </wp:inline>
          </w:drawing>
        </w:r>
      </w:ins>
      <w:ins w:id="916" w:author="Administrator" w:date="2018-07-07T11:45:00Z">
        <w:r>
          <w:rPr>
            <w:lang w:eastAsia="zh-CN"/>
          </w:rPr>
          <w:drawing>
            <wp:inline distT="0" distB="0" distL="114300" distR="114300">
              <wp:extent cx="2339975" cy="2339975"/>
              <wp:effectExtent l="0" t="0" r="3175" b="3175"/>
              <wp:docPr id="21" name="图片 44"/>
              <wp:cNvGraphicFramePr/>
              <a:graphic xmlns:a="http://schemas.openxmlformats.org/drawingml/2006/main">
                <a:graphicData uri="http://schemas.openxmlformats.org/drawingml/2006/picture">
                  <pic:pic xmlns:pic="http://schemas.openxmlformats.org/drawingml/2006/picture">
                    <pic:nvPicPr>
                      <pic:cNvPr id="21" name="图片 44"/>
                      <pic:cNvPicPr/>
                    </pic:nvPicPr>
                    <pic:blipFill>
                      <a:blip r:embed="rId129"/>
                      <a:srcRect l="3572" t="5012" r="7145" b="2182"/>
                      <a:stretch>
                        <a:fillRect/>
                      </a:stretch>
                    </pic:blipFill>
                    <pic:spPr>
                      <a:xfrm>
                        <a:off x="0" y="0"/>
                        <a:ext cx="2339975" cy="2339975"/>
                      </a:xfrm>
                      <a:prstGeom prst="rect">
                        <a:avLst/>
                      </a:prstGeom>
                      <a:noFill/>
                      <a:ln w="9525">
                        <a:noFill/>
                      </a:ln>
                    </pic:spPr>
                  </pic:pic>
                </a:graphicData>
              </a:graphic>
            </wp:inline>
          </w:drawing>
        </w:r>
      </w:ins>
    </w:p>
    <w:p>
      <w:pPr>
        <w:widowControl w:val="0"/>
        <w:numPr>
          <w:ilvl w:val="0"/>
          <w:numId w:val="1"/>
        </w:numPr>
        <w:spacing w:line="480" w:lineRule="auto"/>
        <w:jc w:val="center"/>
        <w:rPr>
          <w:rFonts w:ascii="Times New Roman" w:hAnsi="Times New Roman" w:eastAsia="楷体" w:cs="Times New Roman"/>
          <w:sz w:val="18"/>
          <w:szCs w:val="18"/>
        </w:rPr>
      </w:pPr>
      <w:ins w:id="918" w:author="Administrator" w:date="2018-07-07T11:45:00Z">
        <w:r>
          <w:rPr>
            <w:rFonts w:ascii="Times New Roman" w:hAnsi="Times New Roman" w:eastAsia="楷体" w:cs="Times New Roman"/>
            <w:sz w:val="18"/>
            <w:szCs w:val="18"/>
          </w:rPr>
          <w:t xml:space="preserve">                               (b)</w:t>
        </w:r>
      </w:ins>
    </w:p>
    <w:p>
      <w:pPr>
        <w:numPr>
          <w:ilvl w:val="0"/>
          <w:numId w:val="1"/>
        </w:numPr>
        <w:spacing w:line="480" w:lineRule="auto"/>
        <w:ind w:firstLineChars="0"/>
        <w:rPr>
          <w:ins w:id="920" w:author="Administrator" w:date="2018-07-07T11:46:00Z"/>
          <w:rFonts w:ascii="Times New Roman" w:hAnsi="Times New Roman" w:eastAsia="楷体" w:cs="Times New Roman"/>
          <w:sz w:val="18"/>
          <w:szCs w:val="18"/>
          <w:rPrChange w:id="921" w:author="Administrator" w:date="2018-07-08T11:33:00Z">
            <w:rPr>
              <w:ins w:id="922" w:author="Administrator" w:date="2018-07-07T11:46:00Z"/>
            </w:rPr>
          </w:rPrChange>
        </w:rPr>
        <w:pPrChange w:id="919" w:author="Administrator" w:date="2018-07-08T11:33:00Z">
          <w:pPr>
            <w:pStyle w:val="34"/>
            <w:numPr>
              <w:ilvl w:val="0"/>
              <w:numId w:val="1"/>
            </w:numPr>
            <w:spacing w:line="480" w:lineRule="auto"/>
            <w:ind w:firstLineChars="0"/>
          </w:pPr>
        </w:pPrChange>
      </w:pPr>
      <w:ins w:id="923" w:author="Administrator" w:date="2018-07-07T11:46:00Z">
        <w:r>
          <w:rPr>
            <w:rFonts w:ascii="Times New Roman" w:hAnsi="Times New Roman" w:eastAsia="楷体" w:cs="Times New Roman"/>
            <w:sz w:val="18"/>
            <w:szCs w:val="18"/>
            <w:rPrChange w:id="924" w:author="Administrator" w:date="2018-07-08T11:33:00Z">
              <w:rPr/>
            </w:rPrChange>
          </w:rPr>
          <w:t>Figure 3: Stability condition in 2D (a) the traditional staggered</w:t>
        </w:r>
      </w:ins>
      <w:ins w:id="925" w:author="Administrator" w:date="2018-07-08T11:33:00Z">
        <w:r>
          <w:rPr>
            <w:rFonts w:ascii="Times New Roman" w:hAnsi="Times New Roman" w:eastAsia="楷体" w:cs="Times New Roman"/>
            <w:sz w:val="18"/>
            <w:szCs w:val="18"/>
            <w:lang w:eastAsia="zh-CN"/>
            <w:rPrChange w:id="926" w:author="Administrator" w:date="2018-07-08T11:33:00Z">
              <w:rPr>
                <w:lang w:eastAsia="zh-CN"/>
              </w:rPr>
            </w:rPrChange>
          </w:rPr>
          <w:t>-</w:t>
        </w:r>
      </w:ins>
      <w:ins w:id="927" w:author="Administrator" w:date="2018-07-07T11:46:00Z">
        <w:r>
          <w:rPr>
            <w:rFonts w:ascii="Times New Roman" w:hAnsi="Times New Roman" w:eastAsia="楷体" w:cs="Times New Roman"/>
            <w:sz w:val="18"/>
            <w:szCs w:val="18"/>
            <w:rPrChange w:id="928" w:author="Administrator" w:date="2018-07-08T11:33:00Z">
              <w:rPr/>
            </w:rPrChange>
          </w:rPr>
          <w:t xml:space="preserve">grid FD scheme; (b)  the </w:t>
        </w:r>
      </w:ins>
      <w:ins w:id="929" w:author="Administrator" w:date="2018-07-08T11:33:00Z">
        <w:r>
          <w:rPr>
            <w:rFonts w:ascii="Times New Roman" w:hAnsi="Times New Roman" w:eastAsia="楷体" w:cs="Times New Roman"/>
            <w:sz w:val="18"/>
            <w:szCs w:val="18"/>
            <w:lang w:eastAsia="zh-CN"/>
            <w:rPrChange w:id="930" w:author="Administrator" w:date="2018-07-08T11:33:00Z">
              <w:rPr>
                <w:lang w:eastAsia="zh-CN"/>
              </w:rPr>
            </w:rPrChange>
          </w:rPr>
          <w:t>simplified</w:t>
        </w:r>
      </w:ins>
      <w:ins w:id="931" w:author="Administrator" w:date="2018-07-07T11:46:00Z">
        <w:r>
          <w:rPr>
            <w:rFonts w:ascii="Times New Roman" w:hAnsi="Times New Roman" w:eastAsia="楷体" w:cs="Times New Roman"/>
            <w:sz w:val="18"/>
            <w:szCs w:val="18"/>
            <w:rPrChange w:id="932" w:author="Administrator" w:date="2018-07-08T11:33:00Z">
              <w:rPr/>
            </w:rPrChange>
          </w:rPr>
          <w:t xml:space="preserve"> staggered</w:t>
        </w:r>
      </w:ins>
      <w:ins w:id="933" w:author="Administrator" w:date="2018-07-08T11:33:00Z">
        <w:r>
          <w:rPr>
            <w:rFonts w:ascii="Times New Roman" w:hAnsi="Times New Roman" w:eastAsia="楷体" w:cs="Times New Roman"/>
            <w:sz w:val="18"/>
            <w:szCs w:val="18"/>
            <w:lang w:eastAsia="zh-CN"/>
            <w:rPrChange w:id="934" w:author="Administrator" w:date="2018-07-08T11:33:00Z">
              <w:rPr>
                <w:lang w:eastAsia="zh-CN"/>
              </w:rPr>
            </w:rPrChange>
          </w:rPr>
          <w:t>-</w:t>
        </w:r>
      </w:ins>
      <w:ins w:id="935" w:author="Administrator" w:date="2018-07-07T11:46:00Z">
        <w:r>
          <w:rPr>
            <w:rFonts w:ascii="Times New Roman" w:hAnsi="Times New Roman" w:eastAsia="楷体" w:cs="Times New Roman"/>
            <w:sz w:val="18"/>
            <w:szCs w:val="18"/>
            <w:rPrChange w:id="936" w:author="Administrator" w:date="2018-07-08T11:33:00Z">
              <w:rPr/>
            </w:rPrChange>
          </w:rPr>
          <w:t>grid FD scheme.</w:t>
        </w:r>
      </w:ins>
    </w:p>
    <w:p>
      <w:pPr>
        <w:pStyle w:val="2"/>
        <w:jc w:val="center"/>
        <w:rPr>
          <w:del w:id="937" w:author="Administrator" w:date="2018-07-07T11:46:00Z"/>
          <w:rFonts w:ascii="Times New Roman" w:hAnsi="Times New Roman" w:eastAsia="楷体" w:cs="Times New Roman"/>
          <w:sz w:val="18"/>
          <w:szCs w:val="18"/>
        </w:rPr>
      </w:pPr>
      <w:ins w:id="938" w:author="Administrator" w:date="2018-07-07T11:45:00Z">
        <w:del w:id="939" w:author="Administrator" w:date="2018-07-07T11:46:00Z">
          <w:r>
            <w:rPr>
              <w:rFonts w:ascii="Times New Roman" w:hAnsi="Times New Roman" w:eastAsia="楷体" w:cs="Times New Roman"/>
              <w:sz w:val="18"/>
              <w:szCs w:val="18"/>
            </w:rPr>
            <w:delText>Figure 3</w:delText>
          </w:r>
        </w:del>
      </w:ins>
    </w:p>
    <w:p>
      <w:pPr>
        <w:spacing w:line="480" w:lineRule="auto"/>
        <w:rPr>
          <w:del w:id="940" w:author="Administrator" w:date="2018-07-07T11:49:00Z"/>
          <w:rFonts w:ascii="Times New Roman" w:hAnsi="Times New Roman" w:eastAsia="楷体" w:cs="Times New Roman"/>
          <w:color w:val="000000" w:themeColor="text1"/>
          <w:lang w:eastAsia="zh-CN"/>
        </w:rPr>
      </w:pPr>
    </w:p>
    <w:p>
      <w:pPr>
        <w:pStyle w:val="22"/>
        <w:jc w:val="center"/>
      </w:pPr>
      <w:r>
        <w:rPr>
          <w:rFonts w:ascii="Times New Roman" w:hAnsi="Times New Roman" w:eastAsia="楷体"/>
          <w:b/>
          <w:bCs/>
          <w:sz w:val="28"/>
          <w:szCs w:val="28"/>
        </w:rPr>
        <w:t>Numerical</w:t>
      </w:r>
      <w:r>
        <w:rPr>
          <w:rFonts w:hint="eastAsia" w:ascii="Times New Roman" w:hAnsi="Times New Roman" w:eastAsia="楷体"/>
          <w:b/>
          <w:bCs/>
          <w:sz w:val="28"/>
          <w:szCs w:val="28"/>
          <w:lang w:eastAsia="zh-CN"/>
        </w:rPr>
        <w:t>-</w:t>
      </w:r>
      <w:r>
        <w:rPr>
          <w:rFonts w:ascii="Times New Roman" w:hAnsi="Times New Roman" w:eastAsia="楷体"/>
          <w:b/>
          <w:bCs/>
          <w:sz w:val="28"/>
          <w:szCs w:val="28"/>
        </w:rPr>
        <w:t>simulation examples</w:t>
      </w:r>
    </w:p>
    <w:p>
      <w:pPr>
        <w:pStyle w:val="22"/>
        <w:ind w:firstLine="0"/>
        <w:jc w:val="both"/>
        <w:rPr>
          <w:b/>
        </w:rPr>
      </w:pPr>
      <w:r>
        <w:rPr>
          <w:b/>
        </w:rPr>
        <w:t xml:space="preserve">Numerical modeling in </w:t>
      </w:r>
      <w:r>
        <w:rPr>
          <w:rFonts w:hint="eastAsia" w:eastAsia="宋体"/>
          <w:b/>
          <w:lang w:eastAsia="zh-CN"/>
        </w:rPr>
        <w:t>a</w:t>
      </w:r>
      <w:ins w:id="941" w:author="Administrator" w:date="2018-07-08T00:09:00Z">
        <w:r>
          <w:rPr>
            <w:rFonts w:hint="eastAsia" w:eastAsia="宋体"/>
            <w:b/>
            <w:lang w:eastAsia="zh-CN"/>
          </w:rPr>
          <w:t xml:space="preserve"> </w:t>
        </w:r>
      </w:ins>
      <w:r>
        <w:rPr>
          <w:b/>
        </w:rPr>
        <w:t xml:space="preserve">layered velocity model </w:t>
      </w:r>
    </w:p>
    <w:p>
      <w:pPr>
        <w:spacing w:line="480" w:lineRule="auto"/>
        <w:rPr>
          <w:rFonts w:ascii="Times New Roman" w:hAnsi="Times New Roman" w:eastAsia="楷体" w:cs="Times New Roman"/>
        </w:rPr>
      </w:pPr>
      <w:r>
        <w:rPr>
          <w:rFonts w:ascii="Times New Roman" w:hAnsi="Times New Roman" w:eastAsia="楷体" w:cs="Times New Roman"/>
        </w:rPr>
        <w:t xml:space="preserve">   We first consider a layered velocity model. The velocity is 1500 m/s </w:t>
      </w:r>
      <w:r>
        <w:rPr>
          <w:rFonts w:hint="eastAsia" w:ascii="Times New Roman" w:hAnsi="Times New Roman" w:eastAsia="楷体" w:cs="Times New Roman"/>
          <w:lang w:eastAsia="zh-CN"/>
        </w:rPr>
        <w:t>in</w:t>
      </w:r>
      <w:ins w:id="942"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the first layer and 2500 m/s</w:t>
      </w:r>
      <w:ins w:id="943" w:author="Administrator" w:date="2018-07-08T00:10: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in</w:t>
      </w:r>
      <w:ins w:id="944"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the second layer as shown in </w:t>
      </w:r>
      <w:r>
        <w:rPr>
          <w:rFonts w:hint="eastAsia" w:ascii="Times New Roman" w:hAnsi="Times New Roman" w:eastAsia="楷体" w:cs="Times New Roman"/>
          <w:lang w:eastAsia="zh-CN"/>
        </w:rPr>
        <w:t>Figure</w:t>
      </w:r>
      <w:ins w:id="945" w:author="Administrator" w:date="2018-07-08T11:35:00Z">
        <w:r>
          <w:rPr>
            <w:rFonts w:hint="eastAsia" w:ascii="Times New Roman" w:hAnsi="Times New Roman" w:eastAsia="楷体" w:cs="Times New Roman"/>
            <w:lang w:eastAsia="zh-CN"/>
          </w:rPr>
          <w:t xml:space="preserve"> </w:t>
        </w:r>
      </w:ins>
      <w:r>
        <w:rPr>
          <w:rFonts w:ascii="Times New Roman" w:hAnsi="Times New Roman" w:eastAsia="楷体" w:cs="Times New Roman"/>
        </w:rPr>
        <w:t>4. The sponge boundary code in CREWES Toolbox is used to reduce artificial reflection waves</w:t>
      </w:r>
      <w:ins w:id="946"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from the model </w:t>
      </w:r>
      <w:del w:id="947" w:author="LWQ" w:date="2018-07-07T14:37:00Z">
        <w:r>
          <w:rPr>
            <w:rFonts w:ascii="Times New Roman" w:hAnsi="Times New Roman" w:eastAsia="楷体" w:cs="Times New Roman"/>
          </w:rPr>
          <w:delText>boundaries  (</w:delText>
        </w:r>
      </w:del>
      <w:ins w:id="948" w:author="LWQ" w:date="2018-07-07T14:37:00Z">
        <w:r>
          <w:rPr>
            <w:rFonts w:ascii="Times New Roman" w:hAnsi="Times New Roman" w:eastAsia="楷体" w:cs="Times New Roman"/>
          </w:rPr>
          <w:t>boundaries (</w:t>
        </w:r>
      </w:ins>
      <w:r>
        <w:rPr>
          <w:rFonts w:ascii="Times New Roman" w:hAnsi="Times New Roman" w:eastAsia="楷体" w:cs="Times New Roman"/>
        </w:rPr>
        <w:t xml:space="preserve">Margrave,2001). A Ricker wavelet with </w:t>
      </w:r>
      <w:del w:id="949" w:author="Administrator" w:date="2018-07-08T00:09:00Z">
        <w:r>
          <w:rPr>
            <w:rFonts w:ascii="Times New Roman" w:hAnsi="Times New Roman" w:eastAsia="楷体" w:cs="Times New Roman"/>
          </w:rPr>
          <w:delText>center</w:delText>
        </w:r>
      </w:del>
      <w:ins w:id="950" w:author="Administrator" w:date="2018-07-08T00:09:00Z">
        <w:r>
          <w:rPr>
            <w:rFonts w:ascii="Times New Roman" w:hAnsi="Times New Roman" w:eastAsia="楷体" w:cs="Times New Roman"/>
            <w:lang w:eastAsia="zh-CN"/>
          </w:rPr>
          <w:t>main</w:t>
        </w:r>
      </w:ins>
      <w:ins w:id="951" w:author="Administrator" w:date="2018-07-08T00:09:00Z">
        <w:r>
          <w:rPr>
            <w:rFonts w:hint="eastAsia" w:ascii="Times New Roman" w:hAnsi="Times New Roman" w:eastAsia="楷体" w:cs="Times New Roman"/>
            <w:lang w:eastAsia="zh-CN"/>
          </w:rPr>
          <w:t xml:space="preserve"> </w:t>
        </w:r>
      </w:ins>
      <w:r>
        <w:rPr>
          <w:rFonts w:ascii="Times New Roman" w:hAnsi="Times New Roman" w:eastAsia="楷体" w:cs="Times New Roman"/>
        </w:rPr>
        <w:t>frequency 14.3Hz was used as the source</w:t>
      </w:r>
      <w:r>
        <w:rPr>
          <w:rFonts w:hint="eastAsia" w:ascii="Times New Roman" w:hAnsi="Times New Roman" w:eastAsia="楷体" w:cs="Times New Roman"/>
          <w:lang w:eastAsia="zh-CN"/>
        </w:rPr>
        <w:t xml:space="preserve"> time function</w:t>
      </w:r>
      <w:r>
        <w:rPr>
          <w:rFonts w:ascii="Times New Roman" w:hAnsi="Times New Roman" w:eastAsia="楷体" w:cs="Times New Roman"/>
        </w:rPr>
        <w:t>. The seismic</w:t>
      </w:r>
      <w:r>
        <w:rPr>
          <w:rFonts w:hint="eastAsia" w:ascii="Times New Roman" w:hAnsi="Times New Roman" w:eastAsia="楷体" w:cs="Times New Roman"/>
        </w:rPr>
        <w:t>-</w:t>
      </w:r>
      <w:r>
        <w:rPr>
          <w:rFonts w:ascii="Times New Roman" w:hAnsi="Times New Roman" w:eastAsia="楷体" w:cs="Times New Roman"/>
        </w:rPr>
        <w:t xml:space="preserve">source position is indicated by a </w:t>
      </w:r>
      <w:del w:id="952" w:author="LWQ" w:date="2018-07-07T14:42:00Z">
        <w:r>
          <w:rPr>
            <w:rFonts w:hint="eastAsia" w:ascii="Times New Roman" w:hAnsi="Times New Roman" w:eastAsia="楷体" w:cs="Times New Roman"/>
            <w:lang w:eastAsia="zh-CN"/>
          </w:rPr>
          <w:delText xml:space="preserve">blue </w:delText>
        </w:r>
      </w:del>
      <w:ins w:id="953" w:author="LWQ" w:date="2018-07-07T14:42:00Z">
        <w:r>
          <w:rPr>
            <w:rFonts w:hint="eastAsia" w:ascii="Times New Roman" w:hAnsi="Times New Roman" w:eastAsia="楷体" w:cs="Times New Roman"/>
            <w:lang w:eastAsia="zh-CN"/>
          </w:rPr>
          <w:t xml:space="preserve">white </w:t>
        </w:r>
      </w:ins>
      <w:r>
        <w:rPr>
          <w:rFonts w:ascii="Times New Roman" w:hAnsi="Times New Roman" w:eastAsia="楷体" w:cs="Times New Roman"/>
        </w:rPr>
        <w:t xml:space="preserve">star, the receivers A and B are indicated by a </w:t>
      </w:r>
      <w:del w:id="954" w:author="LWQ" w:date="2018-07-07T14:43:00Z">
        <w:r>
          <w:rPr>
            <w:rFonts w:ascii="Times New Roman" w:hAnsi="Times New Roman" w:eastAsia="楷体" w:cs="Times New Roman"/>
          </w:rPr>
          <w:delText xml:space="preserve">blue </w:delText>
        </w:r>
      </w:del>
      <w:ins w:id="955" w:author="LWQ" w:date="2018-07-07T14:43:00Z">
        <w:r>
          <w:rPr>
            <w:rFonts w:hint="eastAsia" w:ascii="Times New Roman" w:hAnsi="Times New Roman" w:eastAsia="楷体" w:cs="Times New Roman"/>
            <w:lang w:eastAsia="zh-CN"/>
          </w:rPr>
          <w:t>white</w:t>
        </w:r>
      </w:ins>
      <w:ins w:id="956"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circle and </w:t>
      </w:r>
      <w:r>
        <w:rPr>
          <w:rFonts w:hint="eastAsia" w:ascii="Times New Roman" w:hAnsi="Times New Roman" w:eastAsia="楷体" w:cs="Times New Roman"/>
          <w:lang w:eastAsia="zh-CN"/>
        </w:rPr>
        <w:t xml:space="preserve">a </w:t>
      </w:r>
      <w:r>
        <w:rPr>
          <w:rFonts w:ascii="Times New Roman" w:hAnsi="Times New Roman" w:eastAsia="楷体" w:cs="Times New Roman"/>
        </w:rPr>
        <w:t>red diamond respectively. The grid spac</w:t>
      </w:r>
      <w:r>
        <w:rPr>
          <w:rFonts w:hint="eastAsia" w:ascii="Times New Roman" w:hAnsi="Times New Roman" w:eastAsia="楷体" w:cs="Times New Roman"/>
          <w:lang w:eastAsia="zh-CN"/>
        </w:rPr>
        <w:t xml:space="preserve">ing </w:t>
      </w:r>
      <w:r>
        <w:rPr>
          <w:rFonts w:ascii="Times New Roman" w:hAnsi="Times New Roman" w:eastAsia="楷体" w:cs="Times New Roman"/>
        </w:rPr>
        <w:t xml:space="preserve">is 20m, </w:t>
      </w:r>
      <w:r>
        <w:rPr>
          <w:rFonts w:ascii="Times New Roman" w:hAnsi="Times New Roman" w:eastAsia="楷体" w:cs="Times New Roman"/>
          <w:i/>
        </w:rPr>
        <w:t>M</w:t>
      </w:r>
      <w:r>
        <w:rPr>
          <w:rFonts w:ascii="Times New Roman" w:hAnsi="Times New Roman" w:eastAsia="楷体" w:cs="Times New Roman"/>
        </w:rPr>
        <w:t>=7 and the time step is 1.5 ms. The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coefficients used </w:t>
      </w:r>
      <w:del w:id="957" w:author="LWQ" w:date="2018-07-07T15:46:00Z">
        <w:r>
          <w:rPr>
            <w:rFonts w:ascii="Times New Roman" w:hAnsi="Times New Roman" w:eastAsia="楷体" w:cs="Times New Roman"/>
          </w:rPr>
          <w:delText xml:space="preserve">in </w:delText>
        </w:r>
      </w:del>
      <w:ins w:id="958" w:author="LWQ" w:date="2018-07-07T15:46:00Z">
        <w:r>
          <w:rPr>
            <w:rFonts w:hint="eastAsia" w:ascii="Times New Roman" w:hAnsi="Times New Roman" w:eastAsia="楷体" w:cs="Times New Roman"/>
            <w:lang w:eastAsia="zh-CN"/>
          </w:rPr>
          <w:t>for</w:t>
        </w:r>
      </w:ins>
      <w:ins w:id="959" w:author="Administrator" w:date="2018-07-08T00:10:00Z">
        <w:r>
          <w:rPr>
            <w:rFonts w:hint="eastAsia" w:ascii="Times New Roman" w:hAnsi="Times New Roman" w:eastAsia="楷体" w:cs="Times New Roman"/>
            <w:lang w:eastAsia="zh-CN"/>
          </w:rPr>
          <w:t xml:space="preserve"> </w:t>
        </w:r>
      </w:ins>
      <w:r>
        <w:rPr>
          <w:rFonts w:hint="eastAsia" w:ascii="Times New Roman" w:hAnsi="Times New Roman" w:eastAsia="楷体" w:cs="Times New Roman"/>
          <w:lang w:eastAsia="zh-CN"/>
        </w:rPr>
        <w:t>F</w:t>
      </w:r>
      <w:r>
        <w:rPr>
          <w:rFonts w:ascii="Times New Roman" w:hAnsi="Times New Roman" w:eastAsia="楷体" w:cs="Times New Roman"/>
        </w:rPr>
        <w:t>igure 5</w:t>
      </w:r>
      <w:ins w:id="960" w:author="LWQ" w:date="2018-07-07T15:46:00Z">
        <w:r>
          <w:rPr>
            <w:rFonts w:hint="eastAsia" w:ascii="Times New Roman" w:hAnsi="Times New Roman" w:eastAsia="楷体" w:cs="Times New Roman"/>
            <w:lang w:eastAsia="zh-CN"/>
          </w:rPr>
          <w:t>(a) and (b)</w:t>
        </w:r>
      </w:ins>
      <w:r>
        <w:rPr>
          <w:rFonts w:ascii="Times New Roman" w:hAnsi="Times New Roman" w:eastAsia="楷体" w:cs="Times New Roman"/>
        </w:rPr>
        <w:t xml:space="preserve"> are shown in </w:t>
      </w:r>
      <w:r>
        <w:rPr>
          <w:rFonts w:hint="eastAsia" w:ascii="Times New Roman" w:hAnsi="Times New Roman" w:eastAsia="楷体" w:cs="Times New Roman"/>
          <w:lang w:eastAsia="zh-CN"/>
        </w:rPr>
        <w:t>T</w:t>
      </w:r>
      <w:r>
        <w:rPr>
          <w:rFonts w:ascii="Times New Roman" w:hAnsi="Times New Roman" w:eastAsia="楷体" w:cs="Times New Roman"/>
        </w:rPr>
        <w:t>able 1</w:t>
      </w:r>
      <w:del w:id="961" w:author="LWQ" w:date="2018-07-07T15:29:00Z">
        <w:r>
          <w:rPr>
            <w:rFonts w:ascii="Times New Roman" w:hAnsi="Times New Roman" w:eastAsia="楷体" w:cs="Times New Roman"/>
          </w:rPr>
          <w:delText xml:space="preserve">(The corresponding code </w:delText>
        </w:r>
      </w:del>
      <w:del w:id="962" w:author="LWQ" w:date="2018-07-07T15:29:00Z">
        <w:r>
          <w:rPr>
            <w:rFonts w:hint="eastAsia" w:ascii="Times New Roman" w:hAnsi="Times New Roman" w:eastAsia="楷体" w:cs="Times New Roman"/>
            <w:lang w:eastAsia="zh-CN"/>
          </w:rPr>
          <w:delText>is</w:delText>
        </w:r>
      </w:del>
      <w:del w:id="963" w:author="LWQ" w:date="2018-07-07T15:29:00Z">
        <w:r>
          <w:rPr>
            <w:rFonts w:ascii="Times New Roman" w:hAnsi="Times New Roman" w:eastAsia="楷体" w:cs="Times New Roman"/>
          </w:rPr>
          <w:delText xml:space="preserve"> provided forreviewing)</w:delText>
        </w:r>
      </w:del>
      <w:r>
        <w:rPr>
          <w:rFonts w:ascii="Times New Roman" w:hAnsi="Times New Roman" w:eastAsia="楷体" w:cs="Times New Roman"/>
        </w:rPr>
        <w:t xml:space="preserve">. </w:t>
      </w:r>
    </w:p>
    <w:p>
      <w:pPr>
        <w:spacing w:line="480" w:lineRule="auto"/>
        <w:rPr>
          <w:ins w:id="964" w:author="Administrator" w:date="2018-07-07T11:50:00Z"/>
          <w:rFonts w:ascii="Times New Roman" w:hAnsi="Times New Roman" w:eastAsia="楷体" w:cs="Times New Roman"/>
          <w:lang w:eastAsia="zh-CN"/>
        </w:rPr>
      </w:pPr>
      <w:r>
        <w:rPr>
          <w:rFonts w:ascii="Times New Roman" w:hAnsi="Times New Roman" w:eastAsia="楷体" w:cs="Times New Roman"/>
        </w:rPr>
        <w:t xml:space="preserve">   The seismograms at position A and B by different methods are presented in </w:t>
      </w:r>
      <w:r>
        <w:rPr>
          <w:rFonts w:hint="eastAsia" w:ascii="Times New Roman" w:hAnsi="Times New Roman" w:eastAsia="楷体" w:cs="Times New Roman"/>
          <w:lang w:eastAsia="zh-CN"/>
        </w:rPr>
        <w:t>F</w:t>
      </w:r>
      <w:r>
        <w:rPr>
          <w:rFonts w:ascii="Times New Roman" w:hAnsi="Times New Roman" w:eastAsia="楷体" w:cs="Times New Roman"/>
        </w:rPr>
        <w:t xml:space="preserve">igure 5. </w:t>
      </w:r>
      <w:r>
        <w:rPr>
          <w:rFonts w:ascii="Times New Roman" w:hAnsi="Times New Roman" w:eastAsia="楷体" w:cs="Times New Roman"/>
          <w:highlight w:val="green"/>
          <w:rPrChange w:id="965" w:author="LWQ" w:date="2018-07-07T15:54:00Z">
            <w:rPr>
              <w:rFonts w:ascii="Times New Roman" w:hAnsi="Times New Roman" w:eastAsia="楷体" w:cs="Times New Roman"/>
            </w:rPr>
          </w:rPrChange>
        </w:rPr>
        <w:t>Figure 5(</w:t>
      </w:r>
      <w:del w:id="966" w:author="LWQ" w:date="2018-07-07T15:25:00Z">
        <w:r>
          <w:rPr>
            <w:rFonts w:ascii="Times New Roman" w:hAnsi="Times New Roman" w:eastAsia="楷体" w:cs="Times New Roman"/>
            <w:highlight w:val="green"/>
            <w:rPrChange w:id="967" w:author="LWQ" w:date="2018-07-07T15:54:00Z">
              <w:rPr>
                <w:rFonts w:ascii="Times New Roman" w:hAnsi="Times New Roman" w:eastAsia="楷体" w:cs="Times New Roman"/>
              </w:rPr>
            </w:rPrChange>
          </w:rPr>
          <w:delText>b</w:delText>
        </w:r>
      </w:del>
      <w:ins w:id="968" w:author="LWQ" w:date="2018-07-07T15:25:00Z">
        <w:r>
          <w:rPr>
            <w:rFonts w:ascii="Times New Roman" w:hAnsi="Times New Roman" w:eastAsia="楷体" w:cs="Times New Roman"/>
            <w:highlight w:val="green"/>
            <w:lang w:eastAsia="zh-CN"/>
            <w:rPrChange w:id="969" w:author="LWQ" w:date="2018-07-07T15:54:00Z">
              <w:rPr>
                <w:rFonts w:ascii="Times New Roman" w:hAnsi="Times New Roman" w:eastAsia="楷体" w:cs="Times New Roman"/>
                <w:lang w:eastAsia="zh-CN"/>
              </w:rPr>
            </w:rPrChange>
          </w:rPr>
          <w:t>a</w:t>
        </w:r>
      </w:ins>
      <w:r>
        <w:rPr>
          <w:rFonts w:ascii="Times New Roman" w:hAnsi="Times New Roman" w:eastAsia="楷体" w:cs="Times New Roman"/>
          <w:highlight w:val="green"/>
          <w:rPrChange w:id="970" w:author="LWQ" w:date="2018-07-07T15:54:00Z">
            <w:rPr>
              <w:rFonts w:ascii="Times New Roman" w:hAnsi="Times New Roman" w:eastAsia="楷体" w:cs="Times New Roman"/>
            </w:rPr>
          </w:rPrChange>
        </w:rPr>
        <w:t>) is obtained with the traditional staggered</w:t>
      </w:r>
      <w:ins w:id="971" w:author="Administrator" w:date="2018-07-08T11:37:00Z">
        <w:r>
          <w:rPr>
            <w:rFonts w:hint="eastAsia" w:ascii="Times New Roman" w:hAnsi="Times New Roman" w:eastAsia="楷体" w:cs="Times New Roman"/>
            <w:highlight w:val="green"/>
            <w:lang w:eastAsia="zh-CN"/>
          </w:rPr>
          <w:t>-</w:t>
        </w:r>
      </w:ins>
      <w:del w:id="972" w:author="Administrator" w:date="2018-07-08T11:37:00Z">
        <w:r>
          <w:rPr>
            <w:rFonts w:ascii="Times New Roman" w:hAnsi="Times New Roman" w:eastAsia="楷体" w:cs="Times New Roman"/>
            <w:highlight w:val="green"/>
            <w:rPrChange w:id="973" w:author="LWQ" w:date="2018-07-07T15:54:00Z">
              <w:rPr>
                <w:rFonts w:ascii="Times New Roman" w:hAnsi="Times New Roman" w:eastAsia="楷体" w:cs="Times New Roman"/>
              </w:rPr>
            </w:rPrChange>
          </w:rPr>
          <w:delText xml:space="preserve"> </w:delText>
        </w:r>
      </w:del>
      <w:r>
        <w:rPr>
          <w:rFonts w:ascii="Times New Roman" w:hAnsi="Times New Roman" w:eastAsia="楷体" w:cs="Times New Roman"/>
          <w:highlight w:val="green"/>
          <w:rPrChange w:id="974" w:author="LWQ" w:date="2018-07-07T15:54:00Z">
            <w:rPr>
              <w:rFonts w:ascii="Times New Roman" w:hAnsi="Times New Roman" w:eastAsia="楷体" w:cs="Times New Roman"/>
            </w:rPr>
          </w:rPrChange>
        </w:rPr>
        <w:t>grid FD scheme with the coefficient</w:t>
      </w:r>
      <w:r>
        <w:rPr>
          <w:rFonts w:ascii="Times New Roman" w:hAnsi="Times New Roman" w:eastAsia="楷体" w:cs="Times New Roman"/>
          <w:highlight w:val="green"/>
          <w:lang w:eastAsia="zh-CN"/>
          <w:rPrChange w:id="975" w:author="LWQ" w:date="2018-07-07T15:54:00Z">
            <w:rPr>
              <w:rFonts w:ascii="Times New Roman" w:hAnsi="Times New Roman" w:eastAsia="楷体" w:cs="Times New Roman"/>
              <w:lang w:eastAsia="zh-CN"/>
            </w:rPr>
          </w:rPrChange>
        </w:rPr>
        <w:t>s</w:t>
      </w:r>
      <w:r>
        <w:rPr>
          <w:rFonts w:ascii="Times New Roman" w:hAnsi="Times New Roman" w:eastAsia="楷体" w:cs="Times New Roman"/>
          <w:highlight w:val="green"/>
          <w:rPrChange w:id="976" w:author="LWQ" w:date="2018-07-07T15:54:00Z">
            <w:rPr>
              <w:rFonts w:ascii="Times New Roman" w:hAnsi="Times New Roman" w:eastAsia="楷体" w:cs="Times New Roman"/>
            </w:rPr>
          </w:rPrChange>
        </w:rPr>
        <w:t xml:space="preserve"> obtained in the </w:t>
      </w:r>
      <w:ins w:id="977" w:author="LWQ" w:date="2018-07-07T15:25:00Z">
        <w:r>
          <w:rPr>
            <w:rFonts w:ascii="Times New Roman" w:hAnsi="Times New Roman" w:eastAsia="楷体" w:cs="Times New Roman"/>
            <w:highlight w:val="green"/>
            <w:lang w:eastAsia="zh-CN"/>
            <w:rPrChange w:id="978" w:author="LWQ" w:date="2018-07-07T15:54:00Z">
              <w:rPr>
                <w:rFonts w:ascii="Times New Roman" w:hAnsi="Times New Roman" w:eastAsia="楷体" w:cs="Times New Roman"/>
                <w:lang w:eastAsia="zh-CN"/>
              </w:rPr>
            </w:rPrChange>
          </w:rPr>
          <w:t>time-</w:t>
        </w:r>
      </w:ins>
      <w:r>
        <w:rPr>
          <w:rFonts w:ascii="Times New Roman" w:hAnsi="Times New Roman" w:eastAsia="楷体" w:cs="Times New Roman"/>
          <w:highlight w:val="green"/>
          <w:rPrChange w:id="979" w:author="LWQ" w:date="2018-07-07T15:54:00Z">
            <w:rPr>
              <w:rFonts w:ascii="Times New Roman" w:hAnsi="Times New Roman" w:eastAsia="楷体" w:cs="Times New Roman"/>
            </w:rPr>
          </w:rPrChange>
        </w:rPr>
        <w:t>space domain by the least-squares method (</w:t>
      </w:r>
      <w:ins w:id="980" w:author="LWQ" w:date="2018-07-07T15:26:00Z">
        <w:r>
          <w:rPr>
            <w:rFonts w:ascii="Times New Roman" w:hAnsi="Times New Roman" w:eastAsia="楷体" w:cs="Times New Roman"/>
            <w:highlight w:val="green"/>
            <w:lang w:eastAsia="zh-CN"/>
            <w:rPrChange w:id="981" w:author="LWQ" w:date="2018-07-07T15:54:00Z">
              <w:rPr>
                <w:rFonts w:ascii="Times New Roman" w:hAnsi="Times New Roman" w:eastAsia="楷体" w:cs="Times New Roman"/>
                <w:lang w:eastAsia="zh-CN"/>
              </w:rPr>
            </w:rPrChange>
          </w:rPr>
          <w:t>Wang et al</w:t>
        </w:r>
      </w:ins>
      <w:del w:id="982" w:author="LWQ" w:date="2018-07-07T15:26:00Z">
        <w:r>
          <w:rPr>
            <w:rFonts w:ascii="Times New Roman" w:hAnsi="Times New Roman" w:eastAsia="楷体" w:cs="Times New Roman"/>
            <w:highlight w:val="green"/>
            <w:rPrChange w:id="983" w:author="LWQ" w:date="2018-07-07T15:54:00Z">
              <w:rPr>
                <w:rFonts w:ascii="Times New Roman" w:hAnsi="Times New Roman" w:eastAsia="楷体" w:cs="Times New Roman"/>
              </w:rPr>
            </w:rPrChange>
          </w:rPr>
          <w:delText>Liu</w:delText>
        </w:r>
      </w:del>
      <w:r>
        <w:rPr>
          <w:rFonts w:ascii="Times New Roman" w:hAnsi="Times New Roman" w:eastAsia="楷体" w:cs="Times New Roman"/>
          <w:highlight w:val="green"/>
          <w:rPrChange w:id="984" w:author="LWQ" w:date="2018-07-07T15:54:00Z">
            <w:rPr>
              <w:rFonts w:ascii="Times New Roman" w:hAnsi="Times New Roman" w:eastAsia="楷体" w:cs="Times New Roman"/>
            </w:rPr>
          </w:rPrChange>
        </w:rPr>
        <w:t>, 2014).</w:t>
      </w:r>
      <w:del w:id="985" w:author="LWQ" w:date="2018-07-07T15:25:00Z">
        <w:r>
          <w:rPr>
            <w:rFonts w:ascii="Times New Roman" w:hAnsi="Times New Roman" w:eastAsia="楷体" w:cs="Times New Roman"/>
          </w:rPr>
          <w:delText>The staggered grid FD coefficient</w:delText>
        </w:r>
      </w:del>
      <w:del w:id="986" w:author="LWQ" w:date="2018-07-07T15:25:00Z">
        <w:r>
          <w:rPr>
            <w:rFonts w:hint="eastAsia" w:ascii="Times New Roman" w:hAnsi="Times New Roman" w:eastAsia="楷体" w:cs="Times New Roman"/>
            <w:lang w:eastAsia="zh-CN"/>
          </w:rPr>
          <w:delText>s</w:delText>
        </w:r>
      </w:del>
      <w:del w:id="987" w:author="LWQ" w:date="2018-07-07T15:25:00Z">
        <w:r>
          <w:rPr>
            <w:rFonts w:ascii="Times New Roman" w:hAnsi="Times New Roman" w:eastAsia="楷体" w:cs="Times New Roman"/>
          </w:rPr>
          <w:delText xml:space="preserve"> provided by Liu (2014)</w:delText>
        </w:r>
      </w:del>
      <w:del w:id="988" w:author="LWQ" w:date="2018-07-07T15:25:00Z">
        <w:r>
          <w:rPr>
            <w:rFonts w:hint="eastAsia" w:ascii="Times New Roman" w:hAnsi="Times New Roman" w:eastAsia="楷体" w:cs="Times New Roman"/>
            <w:lang w:eastAsia="zh-CN"/>
          </w:rPr>
          <w:delText xml:space="preserve"> belongs to</w:delText>
        </w:r>
      </w:del>
      <w:del w:id="989" w:author="LWQ" w:date="2018-07-07T15:25:00Z">
        <w:r>
          <w:rPr>
            <w:rFonts w:ascii="Times New Roman" w:hAnsi="Times New Roman" w:eastAsia="楷体" w:cs="Times New Roman"/>
          </w:rPr>
          <w:delText xml:space="preserve"> the best staggered grid FD coefficient provided in recent years.  </w:delText>
        </w:r>
      </w:del>
      <w:r>
        <w:rPr>
          <w:rFonts w:ascii="Times New Roman" w:hAnsi="Times New Roman" w:eastAsia="楷体" w:cs="Times New Roman"/>
        </w:rPr>
        <w:t>Figure 5(</w:t>
      </w:r>
      <w:del w:id="990" w:author="LWQ" w:date="2018-07-07T15:26:00Z">
        <w:r>
          <w:rPr>
            <w:rFonts w:ascii="Times New Roman" w:hAnsi="Times New Roman" w:eastAsia="楷体" w:cs="Times New Roman"/>
          </w:rPr>
          <w:delText>c</w:delText>
        </w:r>
      </w:del>
      <w:ins w:id="991" w:author="LWQ" w:date="2018-07-07T15:26:00Z">
        <w:r>
          <w:rPr>
            <w:rFonts w:hint="eastAsia" w:ascii="Times New Roman" w:hAnsi="Times New Roman" w:eastAsia="楷体" w:cs="Times New Roman"/>
            <w:lang w:eastAsia="zh-CN"/>
          </w:rPr>
          <w:t>b</w:t>
        </w:r>
      </w:ins>
      <w:r>
        <w:rPr>
          <w:rFonts w:ascii="Times New Roman" w:hAnsi="Times New Roman" w:eastAsia="楷体" w:cs="Times New Roman"/>
        </w:rPr>
        <w:t xml:space="preserve">) is obtained with the proposed </w:t>
      </w:r>
      <w:del w:id="992" w:author="LWQ" w:date="2018-07-07T15:26:00Z">
        <w:r>
          <w:rPr>
            <w:rFonts w:ascii="Times New Roman" w:hAnsi="Times New Roman" w:eastAsia="楷体" w:cs="Times New Roman"/>
          </w:rPr>
          <w:delText xml:space="preserve">new </w:delText>
        </w:r>
      </w:del>
      <w:ins w:id="993" w:author="LWQ" w:date="2018-07-07T15:26:00Z">
        <w:r>
          <w:rPr>
            <w:rFonts w:ascii="Times New Roman" w:hAnsi="Times New Roman" w:eastAsia="楷体" w:cs="Times New Roman"/>
            <w:lang w:eastAsia="zh-CN"/>
          </w:rPr>
          <w:t>simplified</w:t>
        </w:r>
      </w:ins>
      <w:ins w:id="994"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ins w:id="995" w:author="LWQ" w:date="2018-07-07T15:26:00Z">
        <w:r>
          <w:rPr>
            <w:rFonts w:hint="eastAsia" w:ascii="Times New Roman" w:hAnsi="Times New Roman" w:eastAsia="楷体" w:cs="Times New Roman"/>
            <w:lang w:eastAsia="zh-CN"/>
          </w:rPr>
          <w:t>-</w:t>
        </w:r>
      </w:ins>
      <w:r>
        <w:rPr>
          <w:rFonts w:ascii="Times New Roman" w:hAnsi="Times New Roman" w:eastAsia="楷体" w:cs="Times New Roman"/>
        </w:rPr>
        <w:t>grid FD scheme with the coefficient</w:t>
      </w:r>
      <w:r>
        <w:rPr>
          <w:rFonts w:hint="eastAsia" w:ascii="Times New Roman" w:hAnsi="Times New Roman" w:eastAsia="楷体" w:cs="Times New Roman"/>
          <w:lang w:eastAsia="zh-CN"/>
        </w:rPr>
        <w:t>s</w:t>
      </w:r>
      <w:r>
        <w:rPr>
          <w:rFonts w:ascii="Times New Roman" w:hAnsi="Times New Roman" w:eastAsia="楷体" w:cs="Times New Roman"/>
        </w:rPr>
        <w:t xml:space="preserve"> obtained in the time-space domain by the linear method. Figure 5(</w:t>
      </w:r>
      <w:del w:id="996" w:author="LWQ" w:date="2018-07-07T15:26:00Z">
        <w:r>
          <w:rPr>
            <w:rFonts w:ascii="Times New Roman" w:hAnsi="Times New Roman" w:eastAsia="楷体" w:cs="Times New Roman"/>
          </w:rPr>
          <w:delText>d</w:delText>
        </w:r>
      </w:del>
      <w:ins w:id="997" w:author="LWQ" w:date="2018-07-07T15:26:00Z">
        <w:r>
          <w:rPr>
            <w:rFonts w:hint="eastAsia" w:ascii="Times New Roman" w:hAnsi="Times New Roman" w:eastAsia="楷体" w:cs="Times New Roman"/>
            <w:lang w:eastAsia="zh-CN"/>
          </w:rPr>
          <w:t>c</w:t>
        </w:r>
      </w:ins>
      <w:r>
        <w:rPr>
          <w:rFonts w:ascii="Times New Roman" w:hAnsi="Times New Roman" w:eastAsia="楷体" w:cs="Times New Roman"/>
        </w:rPr>
        <w:t>) is obtained with the pseudo-spectrum method. We observe that the grid dispersion</w:t>
      </w:r>
      <w:r>
        <w:rPr>
          <w:rFonts w:hint="eastAsia" w:ascii="Times New Roman" w:hAnsi="Times New Roman" w:eastAsia="楷体" w:cs="Times New Roman"/>
          <w:lang w:eastAsia="zh-CN"/>
        </w:rPr>
        <w:t>s</w:t>
      </w:r>
      <w:r>
        <w:rPr>
          <w:rFonts w:ascii="Times New Roman" w:hAnsi="Times New Roman" w:eastAsia="楷体" w:cs="Times New Roman"/>
        </w:rPr>
        <w:t xml:space="preserve"> in </w:t>
      </w:r>
      <w:r>
        <w:rPr>
          <w:rFonts w:hint="eastAsia" w:ascii="Times New Roman" w:hAnsi="Times New Roman" w:eastAsia="楷体" w:cs="Times New Roman"/>
          <w:lang w:eastAsia="zh-CN"/>
        </w:rPr>
        <w:t>F</w:t>
      </w:r>
      <w:r>
        <w:rPr>
          <w:rFonts w:ascii="Times New Roman" w:hAnsi="Times New Roman" w:eastAsia="楷体" w:cs="Times New Roman"/>
        </w:rPr>
        <w:t>igure 5(</w:t>
      </w:r>
      <w:del w:id="998" w:author="LWQ" w:date="2018-07-07T15:27:00Z">
        <w:r>
          <w:rPr>
            <w:rFonts w:ascii="Times New Roman" w:hAnsi="Times New Roman" w:eastAsia="楷体" w:cs="Times New Roman"/>
          </w:rPr>
          <w:delText>b</w:delText>
        </w:r>
      </w:del>
      <w:ins w:id="999" w:author="LWQ" w:date="2018-07-07T15:27:00Z">
        <w:r>
          <w:rPr>
            <w:rFonts w:hint="eastAsia" w:ascii="Times New Roman" w:hAnsi="Times New Roman" w:eastAsia="楷体" w:cs="Times New Roman"/>
            <w:lang w:eastAsia="zh-CN"/>
          </w:rPr>
          <w:t>a</w:t>
        </w:r>
      </w:ins>
      <w:r>
        <w:rPr>
          <w:rFonts w:ascii="Times New Roman" w:hAnsi="Times New Roman" w:eastAsia="楷体" w:cs="Times New Roman"/>
        </w:rPr>
        <w:t>) and (</w:t>
      </w:r>
      <w:del w:id="1000" w:author="LWQ" w:date="2018-07-07T15:27:00Z">
        <w:r>
          <w:rPr>
            <w:rFonts w:ascii="Times New Roman" w:hAnsi="Times New Roman" w:eastAsia="楷体" w:cs="Times New Roman"/>
          </w:rPr>
          <w:delText>c</w:delText>
        </w:r>
      </w:del>
      <w:ins w:id="1001" w:author="LWQ" w:date="2018-07-07T15:27:00Z">
        <w:r>
          <w:rPr>
            <w:rFonts w:hint="eastAsia" w:ascii="Times New Roman" w:hAnsi="Times New Roman" w:eastAsia="楷体" w:cs="Times New Roman"/>
            <w:lang w:eastAsia="zh-CN"/>
          </w:rPr>
          <w:t>b</w:t>
        </w:r>
      </w:ins>
      <w:r>
        <w:rPr>
          <w:rFonts w:ascii="Times New Roman" w:hAnsi="Times New Roman" w:eastAsia="楷体" w:cs="Times New Roman"/>
        </w:rPr>
        <w:t xml:space="preserve">) are similar to each other and are close to the nearly analytic results obtained with the pseudo-spectrum method in </w:t>
      </w:r>
      <w:r>
        <w:rPr>
          <w:rFonts w:hint="eastAsia" w:ascii="Times New Roman" w:hAnsi="Times New Roman" w:eastAsia="楷体" w:cs="Times New Roman"/>
          <w:lang w:eastAsia="zh-CN"/>
        </w:rPr>
        <w:t>F</w:t>
      </w:r>
      <w:r>
        <w:rPr>
          <w:rFonts w:ascii="Times New Roman" w:hAnsi="Times New Roman" w:eastAsia="楷体" w:cs="Times New Roman"/>
        </w:rPr>
        <w:t>igure 5 (</w:t>
      </w:r>
      <w:del w:id="1002" w:author="LWQ" w:date="2018-07-07T15:27:00Z">
        <w:r>
          <w:rPr>
            <w:rFonts w:ascii="Times New Roman" w:hAnsi="Times New Roman" w:eastAsia="楷体" w:cs="Times New Roman"/>
          </w:rPr>
          <w:delText>d</w:delText>
        </w:r>
      </w:del>
      <w:ins w:id="1003" w:author="LWQ" w:date="2018-07-07T15:27:00Z">
        <w:r>
          <w:rPr>
            <w:rFonts w:hint="eastAsia" w:ascii="Times New Roman" w:hAnsi="Times New Roman" w:eastAsia="楷体" w:cs="Times New Roman"/>
            <w:lang w:eastAsia="zh-CN"/>
          </w:rPr>
          <w:t>c</w:t>
        </w:r>
      </w:ins>
      <w:r>
        <w:rPr>
          <w:rFonts w:ascii="Times New Roman" w:hAnsi="Times New Roman" w:eastAsia="楷体" w:cs="Times New Roman"/>
        </w:rPr>
        <w:t xml:space="preserve">). </w:t>
      </w:r>
      <w:ins w:id="1004" w:author="LWQ" w:date="2018-07-07T15:30:00Z">
        <w:r>
          <w:rPr>
            <w:rFonts w:ascii="Times New Roman" w:hAnsi="Times New Roman" w:eastAsia="楷体" w:cs="Times New Roman"/>
          </w:rPr>
          <w:t>Figure 5(</w:t>
        </w:r>
      </w:ins>
      <w:ins w:id="1005" w:author="LWQ" w:date="2018-07-07T15:30:00Z">
        <w:r>
          <w:rPr>
            <w:rFonts w:hint="eastAsia" w:ascii="Times New Roman" w:hAnsi="Times New Roman" w:eastAsia="楷体" w:cs="Times New Roman"/>
            <w:lang w:eastAsia="zh-CN"/>
          </w:rPr>
          <w:t>d</w:t>
        </w:r>
      </w:ins>
      <w:ins w:id="1006" w:author="LWQ" w:date="2018-07-07T15:30:00Z">
        <w:r>
          <w:rPr>
            <w:rFonts w:ascii="Times New Roman" w:hAnsi="Times New Roman" w:eastAsia="楷体" w:cs="Times New Roman"/>
          </w:rPr>
          <w:t>) is obtained with the second-order wave-equation with the normal-grid FD scheme shown in equation 13</w:t>
        </w:r>
      </w:ins>
      <w:ins w:id="1007" w:author="LWQ" w:date="2018-07-07T15:46:00Z">
        <w:r>
          <w:rPr>
            <w:rFonts w:hint="eastAsia" w:ascii="Times New Roman" w:hAnsi="Times New Roman" w:eastAsia="楷体" w:cs="Times New Roman"/>
            <w:lang w:eastAsia="zh-CN"/>
          </w:rPr>
          <w:t>.</w:t>
        </w:r>
      </w:ins>
      <w:ins w:id="1008" w:author="LWQ" w:date="2018-07-07T15:30:00Z">
        <w:r>
          <w:rPr>
            <w:rFonts w:ascii="Times New Roman" w:hAnsi="Times New Roman" w:eastAsia="楷体" w:cs="Times New Roman"/>
          </w:rPr>
          <w:t xml:space="preserve"> The FD</w:t>
        </w:r>
      </w:ins>
      <w:ins w:id="1009" w:author="Administrator" w:date="2018-07-07T23:31:00Z">
        <w:r>
          <w:rPr>
            <w:rFonts w:hint="eastAsia" w:ascii="Times New Roman" w:hAnsi="Times New Roman" w:eastAsia="楷体" w:cs="Times New Roman"/>
            <w:lang w:eastAsia="zh-CN"/>
          </w:rPr>
          <w:t xml:space="preserve"> </w:t>
        </w:r>
      </w:ins>
      <w:ins w:id="1010" w:author="LWQ" w:date="2018-07-07T15:46:00Z">
        <w:r>
          <w:rPr>
            <w:rFonts w:ascii="Times New Roman" w:hAnsi="Times New Roman" w:eastAsia="楷体" w:cs="Times New Roman"/>
          </w:rPr>
          <w:t>coefficients for equation 13 are</w:t>
        </w:r>
      </w:ins>
      <w:ins w:id="1011" w:author="LWQ" w:date="2018-07-07T15:30:00Z">
        <w:r>
          <w:rPr>
            <w:rFonts w:ascii="Times New Roman" w:hAnsi="Times New Roman" w:eastAsia="楷体" w:cs="Times New Roman"/>
          </w:rPr>
          <w:t xml:space="preserve"> shown in Table 2.</w:t>
        </w:r>
      </w:ins>
      <w:ins w:id="1012" w:author="Administrator" w:date="2018-07-07T23:31:00Z">
        <w:r>
          <w:rPr>
            <w:rFonts w:hint="eastAsia" w:ascii="Times New Roman" w:hAnsi="Times New Roman" w:eastAsia="楷体" w:cs="Times New Roman"/>
            <w:lang w:eastAsia="zh-CN"/>
          </w:rPr>
          <w:t xml:space="preserve"> </w:t>
        </w:r>
      </w:ins>
      <w:ins w:id="1013" w:author="Administrator" w:date="2018-07-07T23:31:00Z">
        <w:r>
          <w:rPr>
            <w:rFonts w:ascii="Times New Roman" w:hAnsi="Times New Roman" w:eastAsia="楷体" w:cs="Times New Roman"/>
            <w:highlight w:val="green"/>
            <w:lang w:eastAsia="zh-CN"/>
            <w:rPrChange w:id="1014" w:author="Administrator" w:date="2018-07-07T23:32:00Z">
              <w:rPr>
                <w:rFonts w:ascii="Times New Roman" w:hAnsi="Times New Roman" w:eastAsia="楷体" w:cs="Times New Roman"/>
                <w:lang w:eastAsia="zh-CN"/>
              </w:rPr>
            </w:rPrChange>
          </w:rPr>
          <w:t xml:space="preserve">It should be noted that we can obtain </w:t>
        </w:r>
      </w:ins>
      <w:ins w:id="1015" w:author="Administrator" w:date="2018-07-07T23:36:00Z">
        <w:r>
          <w:rPr>
            <w:rFonts w:hint="eastAsia" w:ascii="Times New Roman" w:hAnsi="Times New Roman" w:eastAsia="楷体" w:cs="Times New Roman"/>
            <w:highlight w:val="green"/>
            <w:lang w:eastAsia="zh-CN"/>
          </w:rPr>
          <w:t xml:space="preserve">the </w:t>
        </w:r>
      </w:ins>
      <w:ins w:id="1016" w:author="Administrator" w:date="2018-07-07T23:37:00Z">
        <w:r>
          <w:rPr>
            <w:rFonts w:hint="eastAsia" w:ascii="Times New Roman" w:hAnsi="Times New Roman" w:eastAsia="楷体" w:cs="Times New Roman"/>
            <w:highlight w:val="green"/>
            <w:lang w:eastAsia="zh-CN"/>
          </w:rPr>
          <w:t xml:space="preserve">normal-grid </w:t>
        </w:r>
      </w:ins>
      <w:ins w:id="1017" w:author="Administrator" w:date="2018-07-07T23:36:00Z">
        <w:r>
          <w:rPr>
            <w:rFonts w:hint="eastAsia" w:ascii="Times New Roman" w:hAnsi="Times New Roman" w:eastAsia="楷体" w:cs="Times New Roman"/>
            <w:highlight w:val="green"/>
            <w:lang w:eastAsia="zh-CN"/>
          </w:rPr>
          <w:t>FD coeffici</w:t>
        </w:r>
      </w:ins>
      <w:ins w:id="1018" w:author="Administrator" w:date="2018-07-07T23:36:00Z">
        <w:r>
          <w:rPr>
            <w:rFonts w:ascii="Times New Roman" w:hAnsi="Times New Roman" w:eastAsia="楷体" w:cs="Times New Roman"/>
            <w:highlight w:val="green"/>
            <w:lang w:eastAsia="zh-CN"/>
          </w:rPr>
          <w:t xml:space="preserve">ent in </w:t>
        </w:r>
      </w:ins>
      <w:ins w:id="1019" w:author="Administrator" w:date="2018-07-07T23:32:00Z">
        <w:r>
          <w:rPr>
            <w:rFonts w:ascii="Times New Roman" w:hAnsi="Times New Roman" w:eastAsia="楷体" w:cs="Times New Roman"/>
            <w:highlight w:val="green"/>
            <w:lang w:eastAsia="zh-CN"/>
            <w:rPrChange w:id="1020" w:author="Administrator" w:date="2018-07-07T23:37:00Z">
              <w:rPr>
                <w:rFonts w:ascii="Times New Roman" w:hAnsi="Times New Roman" w:eastAsia="楷体" w:cs="Times New Roman"/>
                <w:lang w:eastAsia="zh-CN"/>
              </w:rPr>
            </w:rPrChange>
          </w:rPr>
          <w:t>Table</w:t>
        </w:r>
      </w:ins>
      <w:ins w:id="1021" w:author="Administrator" w:date="2018-07-07T23:31:00Z">
        <w:r>
          <w:rPr>
            <w:rFonts w:ascii="Times New Roman" w:hAnsi="Times New Roman" w:eastAsia="楷体" w:cs="Times New Roman"/>
            <w:highlight w:val="green"/>
            <w:lang w:eastAsia="zh-CN"/>
            <w:rPrChange w:id="1022" w:author="Administrator" w:date="2018-07-07T23:37:00Z">
              <w:rPr>
                <w:rFonts w:ascii="Times New Roman" w:hAnsi="Times New Roman" w:eastAsia="楷体" w:cs="Times New Roman"/>
                <w:lang w:eastAsia="zh-CN"/>
              </w:rPr>
            </w:rPrChange>
          </w:rPr>
          <w:t xml:space="preserve"> 2 </w:t>
        </w:r>
      </w:ins>
      <w:ins w:id="1023" w:author="Administrator" w:date="2018-07-07T23:32:00Z">
        <w:r>
          <w:rPr>
            <w:rFonts w:ascii="Times New Roman" w:hAnsi="Times New Roman" w:eastAsia="楷体" w:cs="Times New Roman"/>
            <w:highlight w:val="green"/>
            <w:lang w:eastAsia="zh-CN"/>
            <w:rPrChange w:id="1024" w:author="Administrator" w:date="2018-07-07T23:37:00Z">
              <w:rPr>
                <w:rFonts w:ascii="Times New Roman" w:hAnsi="Times New Roman" w:eastAsia="楷体" w:cs="Times New Roman"/>
                <w:lang w:eastAsia="zh-CN"/>
              </w:rPr>
            </w:rPrChange>
          </w:rPr>
          <w:t xml:space="preserve">directly from the </w:t>
        </w:r>
      </w:ins>
      <w:ins w:id="1025" w:author="Administrator" w:date="2018-07-07T23:37:00Z">
        <w:r>
          <w:rPr>
            <w:rFonts w:hint="eastAsia" w:ascii="Times New Roman" w:hAnsi="Times New Roman" w:eastAsia="楷体" w:cs="Times New Roman"/>
            <w:highlight w:val="green"/>
            <w:lang w:eastAsia="zh-CN"/>
          </w:rPr>
          <w:t xml:space="preserve">staggered-grid FD coefficient in the </w:t>
        </w:r>
      </w:ins>
      <w:ins w:id="1026" w:author="Administrator" w:date="2018-07-07T23:32:00Z">
        <w:r>
          <w:rPr>
            <w:rFonts w:ascii="Times New Roman" w:hAnsi="Times New Roman" w:eastAsia="楷体" w:cs="Times New Roman"/>
            <w:highlight w:val="green"/>
            <w:lang w:eastAsia="zh-CN"/>
            <w:rPrChange w:id="1027" w:author="Administrator" w:date="2018-07-07T23:37:00Z">
              <w:rPr>
                <w:rFonts w:ascii="Times New Roman" w:hAnsi="Times New Roman" w:eastAsia="楷体" w:cs="Times New Roman"/>
                <w:lang w:eastAsia="zh-CN"/>
              </w:rPr>
            </w:rPrChange>
          </w:rPr>
          <w:t>last row of Table 1</w:t>
        </w:r>
      </w:ins>
      <w:ins w:id="1028" w:author="Administrator" w:date="2018-07-07T23:37:00Z">
        <w:r>
          <w:rPr>
            <w:rFonts w:ascii="Times New Roman" w:hAnsi="Times New Roman" w:eastAsia="楷体" w:cs="Times New Roman"/>
            <w:highlight w:val="green"/>
            <w:lang w:eastAsia="zh-CN"/>
            <w:rPrChange w:id="1029" w:author="Administrator" w:date="2018-07-07T23:37:00Z">
              <w:rPr>
                <w:rFonts w:ascii="Times New Roman" w:hAnsi="Times New Roman" w:eastAsia="楷体" w:cs="Times New Roman"/>
                <w:lang w:eastAsia="zh-CN"/>
              </w:rPr>
            </w:rPrChange>
          </w:rPr>
          <w:t>(</w:t>
        </w:r>
      </w:ins>
      <w:ins w:id="1030" w:author="Administrator" w:date="2018-07-07T23:33:00Z">
        <w:r>
          <w:rPr>
            <w:rFonts w:ascii="Times New Roman" w:hAnsi="Times New Roman" w:eastAsia="楷体" w:cs="Times New Roman"/>
            <w:highlight w:val="green"/>
            <w:lang w:eastAsia="zh-CN"/>
            <w:rPrChange w:id="1031" w:author="Administrator" w:date="2018-07-07T23:37:00Z">
              <w:rPr>
                <w:rFonts w:ascii="Times New Roman" w:hAnsi="Times New Roman" w:eastAsia="楷体" w:cs="Times New Roman"/>
                <w:lang w:eastAsia="zh-CN"/>
              </w:rPr>
            </w:rPrChange>
          </w:rPr>
          <w:t>[</w:t>
        </w:r>
      </w:ins>
      <w:ins w:id="1032" w:author="Administrator" w:date="2018-07-07T23:33:00Z">
        <w:r>
          <w:rPr>
            <w:rFonts w:ascii="Times New Roman" w:hAnsi="Times New Roman" w:eastAsia="楷体" w:cs="Times New Roman"/>
            <w:i/>
            <w:highlight w:val="green"/>
            <w:lang w:eastAsia="zh-CN"/>
            <w:rPrChange w:id="1033" w:author="Administrator" w:date="2018-07-08T11:38:00Z">
              <w:rPr>
                <w:rFonts w:ascii="Times New Roman" w:hAnsi="Times New Roman" w:eastAsia="楷体" w:cs="Times New Roman"/>
                <w:lang w:eastAsia="zh-CN"/>
              </w:rPr>
            </w:rPrChange>
          </w:rPr>
          <w:t>-2c</w:t>
        </w:r>
      </w:ins>
      <w:ins w:id="1034" w:author="Administrator" w:date="2018-07-07T23:33:00Z">
        <w:r>
          <w:rPr>
            <w:rFonts w:ascii="Times New Roman" w:hAnsi="Times New Roman" w:eastAsia="楷体" w:cs="Times New Roman"/>
            <w:i/>
            <w:highlight w:val="green"/>
            <w:vertAlign w:val="subscript"/>
            <w:lang w:eastAsia="zh-CN"/>
            <w:rPrChange w:id="1035" w:author="Administrator" w:date="2018-07-08T11:38:00Z">
              <w:rPr>
                <w:rFonts w:ascii="Times New Roman" w:hAnsi="Times New Roman" w:eastAsia="楷体" w:cs="Times New Roman"/>
                <w:lang w:eastAsia="zh-CN"/>
              </w:rPr>
            </w:rPrChange>
          </w:rPr>
          <w:t>1</w:t>
        </w:r>
      </w:ins>
      <w:ins w:id="1036" w:author="Administrator" w:date="2018-07-07T23:34:00Z">
        <w:r>
          <w:rPr>
            <w:rFonts w:ascii="Times New Roman" w:hAnsi="Times New Roman" w:eastAsia="楷体" w:cs="Times New Roman"/>
            <w:i/>
            <w:highlight w:val="green"/>
            <w:vertAlign w:val="subscript"/>
            <w:lang w:eastAsia="zh-CN"/>
            <w:rPrChange w:id="1037" w:author="Administrator" w:date="2018-07-08T11:38:00Z">
              <w:rPr>
                <w:rFonts w:ascii="Times New Roman" w:hAnsi="Times New Roman" w:eastAsia="楷体" w:cs="Times New Roman"/>
                <w:vertAlign w:val="subscript"/>
                <w:lang w:eastAsia="zh-CN"/>
              </w:rPr>
            </w:rPrChange>
          </w:rPr>
          <w:t xml:space="preserve"> </w:t>
        </w:r>
      </w:ins>
      <w:ins w:id="1038" w:author="Administrator" w:date="2018-07-07T23:34:00Z">
        <w:r>
          <w:rPr>
            <w:rFonts w:ascii="Times New Roman" w:hAnsi="Times New Roman" w:eastAsia="楷体" w:cs="Times New Roman"/>
            <w:i/>
            <w:highlight w:val="green"/>
            <w:lang w:eastAsia="zh-CN"/>
            <w:rPrChange w:id="1039" w:author="Administrator" w:date="2018-07-08T11:38:00Z">
              <w:rPr>
                <w:rFonts w:ascii="Times New Roman" w:hAnsi="Times New Roman" w:eastAsia="楷体" w:cs="Times New Roman"/>
                <w:lang w:eastAsia="zh-CN"/>
              </w:rPr>
            </w:rPrChange>
          </w:rPr>
          <w:t>c</w:t>
        </w:r>
      </w:ins>
      <w:ins w:id="1040" w:author="Administrator" w:date="2018-07-07T23:34:00Z">
        <w:r>
          <w:rPr>
            <w:rFonts w:ascii="Times New Roman" w:hAnsi="Times New Roman" w:eastAsia="楷体" w:cs="Times New Roman"/>
            <w:i/>
            <w:highlight w:val="green"/>
            <w:vertAlign w:val="subscript"/>
            <w:lang w:eastAsia="zh-CN"/>
            <w:rPrChange w:id="1041" w:author="Administrator" w:date="2018-07-08T11:38:00Z">
              <w:rPr>
                <w:rFonts w:ascii="Times New Roman" w:hAnsi="Times New Roman" w:eastAsia="楷体" w:cs="Times New Roman"/>
                <w:lang w:eastAsia="zh-CN"/>
              </w:rPr>
            </w:rPrChange>
          </w:rPr>
          <w:t>1</w:t>
        </w:r>
      </w:ins>
      <w:ins w:id="1042" w:author="Administrator" w:date="2018-07-07T23:34:00Z">
        <w:r>
          <w:rPr>
            <w:rFonts w:ascii="Times New Roman" w:hAnsi="Times New Roman" w:eastAsia="楷体" w:cs="Times New Roman"/>
            <w:i/>
            <w:highlight w:val="green"/>
            <w:lang w:eastAsia="zh-CN"/>
            <w:rPrChange w:id="1043" w:author="Administrator" w:date="2018-07-08T11:38:00Z">
              <w:rPr>
                <w:rFonts w:ascii="Times New Roman" w:hAnsi="Times New Roman" w:eastAsia="楷体" w:cs="Times New Roman"/>
                <w:lang w:eastAsia="zh-CN"/>
              </w:rPr>
            </w:rPrChange>
          </w:rPr>
          <w:t>-c</w:t>
        </w:r>
      </w:ins>
      <w:ins w:id="1044" w:author="Administrator" w:date="2018-07-07T23:34:00Z">
        <w:r>
          <w:rPr>
            <w:rFonts w:ascii="Times New Roman" w:hAnsi="Times New Roman" w:eastAsia="楷体" w:cs="Times New Roman"/>
            <w:i/>
            <w:highlight w:val="green"/>
            <w:vertAlign w:val="subscript"/>
            <w:lang w:eastAsia="zh-CN"/>
            <w:rPrChange w:id="1045" w:author="Administrator" w:date="2018-07-08T11:38:00Z">
              <w:rPr>
                <w:rFonts w:ascii="Times New Roman" w:hAnsi="Times New Roman" w:eastAsia="楷体" w:cs="Times New Roman"/>
                <w:lang w:eastAsia="zh-CN"/>
              </w:rPr>
            </w:rPrChange>
          </w:rPr>
          <w:t>2</w:t>
        </w:r>
      </w:ins>
      <w:ins w:id="1046" w:author="Administrator" w:date="2018-07-07T23:34:00Z">
        <w:r>
          <w:rPr>
            <w:rFonts w:ascii="Times New Roman" w:hAnsi="Times New Roman" w:eastAsia="楷体" w:cs="Times New Roman"/>
            <w:i/>
            <w:highlight w:val="green"/>
            <w:lang w:eastAsia="zh-CN"/>
            <w:rPrChange w:id="1047" w:author="Administrator" w:date="2018-07-08T11:38:00Z">
              <w:rPr>
                <w:rFonts w:ascii="Times New Roman" w:hAnsi="Times New Roman" w:eastAsia="楷体" w:cs="Times New Roman"/>
                <w:lang w:eastAsia="zh-CN"/>
              </w:rPr>
            </w:rPrChange>
          </w:rPr>
          <w:t xml:space="preserve"> c</w:t>
        </w:r>
      </w:ins>
      <w:ins w:id="1048" w:author="Administrator" w:date="2018-07-07T23:34:00Z">
        <w:r>
          <w:rPr>
            <w:rFonts w:ascii="Times New Roman" w:hAnsi="Times New Roman" w:eastAsia="楷体" w:cs="Times New Roman"/>
            <w:i/>
            <w:highlight w:val="green"/>
            <w:vertAlign w:val="subscript"/>
            <w:lang w:eastAsia="zh-CN"/>
            <w:rPrChange w:id="1049" w:author="Administrator" w:date="2018-07-08T11:38:00Z">
              <w:rPr>
                <w:rFonts w:ascii="Times New Roman" w:hAnsi="Times New Roman" w:eastAsia="楷体" w:cs="Times New Roman"/>
                <w:lang w:eastAsia="zh-CN"/>
              </w:rPr>
            </w:rPrChange>
          </w:rPr>
          <w:t>2</w:t>
        </w:r>
      </w:ins>
      <w:ins w:id="1050" w:author="Administrator" w:date="2018-07-07T23:34:00Z">
        <w:r>
          <w:rPr>
            <w:rFonts w:ascii="Times New Roman" w:hAnsi="Times New Roman" w:eastAsia="楷体" w:cs="Times New Roman"/>
            <w:i/>
            <w:highlight w:val="green"/>
            <w:lang w:eastAsia="zh-CN"/>
            <w:rPrChange w:id="1051" w:author="Administrator" w:date="2018-07-08T11:38:00Z">
              <w:rPr>
                <w:rFonts w:ascii="Times New Roman" w:hAnsi="Times New Roman" w:eastAsia="楷体" w:cs="Times New Roman"/>
                <w:lang w:eastAsia="zh-CN"/>
              </w:rPr>
            </w:rPrChange>
          </w:rPr>
          <w:t>-c</w:t>
        </w:r>
      </w:ins>
      <w:ins w:id="1052" w:author="Administrator" w:date="2018-07-07T23:34:00Z">
        <w:r>
          <w:rPr>
            <w:rFonts w:ascii="Times New Roman" w:hAnsi="Times New Roman" w:eastAsia="楷体" w:cs="Times New Roman"/>
            <w:i/>
            <w:highlight w:val="green"/>
            <w:vertAlign w:val="subscript"/>
            <w:lang w:eastAsia="zh-CN"/>
            <w:rPrChange w:id="1053" w:author="Administrator" w:date="2018-07-08T11:38:00Z">
              <w:rPr>
                <w:rFonts w:ascii="Times New Roman" w:hAnsi="Times New Roman" w:eastAsia="楷体" w:cs="Times New Roman"/>
                <w:lang w:eastAsia="zh-CN"/>
              </w:rPr>
            </w:rPrChange>
          </w:rPr>
          <w:t>3</w:t>
        </w:r>
      </w:ins>
      <w:ins w:id="1054" w:author="Administrator" w:date="2018-07-07T23:34:00Z">
        <w:r>
          <w:rPr>
            <w:rFonts w:ascii="Times New Roman" w:hAnsi="Times New Roman" w:eastAsia="楷体" w:cs="Times New Roman"/>
            <w:i/>
            <w:highlight w:val="green"/>
            <w:lang w:eastAsia="zh-CN"/>
            <w:rPrChange w:id="1055" w:author="Administrator" w:date="2018-07-08T11:38:00Z">
              <w:rPr>
                <w:rFonts w:ascii="Times New Roman" w:hAnsi="Times New Roman" w:eastAsia="楷体" w:cs="Times New Roman"/>
                <w:lang w:eastAsia="zh-CN"/>
              </w:rPr>
            </w:rPrChange>
          </w:rPr>
          <w:t xml:space="preserve"> c</w:t>
        </w:r>
      </w:ins>
      <w:ins w:id="1056" w:author="Administrator" w:date="2018-07-07T23:34:00Z">
        <w:r>
          <w:rPr>
            <w:rFonts w:ascii="Times New Roman" w:hAnsi="Times New Roman" w:eastAsia="楷体" w:cs="Times New Roman"/>
            <w:i/>
            <w:highlight w:val="green"/>
            <w:vertAlign w:val="subscript"/>
            <w:lang w:eastAsia="zh-CN"/>
            <w:rPrChange w:id="1057" w:author="Administrator" w:date="2018-07-08T11:38:00Z">
              <w:rPr>
                <w:rFonts w:ascii="Times New Roman" w:hAnsi="Times New Roman" w:eastAsia="楷体" w:cs="Times New Roman"/>
                <w:lang w:eastAsia="zh-CN"/>
              </w:rPr>
            </w:rPrChange>
          </w:rPr>
          <w:t>3</w:t>
        </w:r>
      </w:ins>
      <w:ins w:id="1058" w:author="Administrator" w:date="2018-07-07T23:34:00Z">
        <w:r>
          <w:rPr>
            <w:rFonts w:ascii="Times New Roman" w:hAnsi="Times New Roman" w:eastAsia="楷体" w:cs="Times New Roman"/>
            <w:i/>
            <w:highlight w:val="green"/>
            <w:lang w:eastAsia="zh-CN"/>
            <w:rPrChange w:id="1059" w:author="Administrator" w:date="2018-07-08T11:38:00Z">
              <w:rPr>
                <w:rFonts w:ascii="Times New Roman" w:hAnsi="Times New Roman" w:eastAsia="楷体" w:cs="Times New Roman"/>
                <w:lang w:eastAsia="zh-CN"/>
              </w:rPr>
            </w:rPrChange>
          </w:rPr>
          <w:t>-c</w:t>
        </w:r>
      </w:ins>
      <w:ins w:id="1060" w:author="Administrator" w:date="2018-07-07T23:34:00Z">
        <w:r>
          <w:rPr>
            <w:rFonts w:ascii="Times New Roman" w:hAnsi="Times New Roman" w:eastAsia="楷体" w:cs="Times New Roman"/>
            <w:i/>
            <w:highlight w:val="green"/>
            <w:vertAlign w:val="subscript"/>
            <w:lang w:eastAsia="zh-CN"/>
            <w:rPrChange w:id="1061" w:author="Administrator" w:date="2018-07-08T11:38:00Z">
              <w:rPr>
                <w:rFonts w:ascii="Times New Roman" w:hAnsi="Times New Roman" w:eastAsia="楷体" w:cs="Times New Roman"/>
                <w:lang w:eastAsia="zh-CN"/>
              </w:rPr>
            </w:rPrChange>
          </w:rPr>
          <w:t>4</w:t>
        </w:r>
      </w:ins>
      <w:ins w:id="1062" w:author="Administrator" w:date="2018-07-07T23:34:00Z">
        <w:r>
          <w:rPr>
            <w:rFonts w:ascii="Times New Roman" w:hAnsi="Times New Roman" w:eastAsia="楷体" w:cs="Times New Roman"/>
            <w:i/>
            <w:highlight w:val="green"/>
            <w:lang w:eastAsia="zh-CN"/>
            <w:rPrChange w:id="1063" w:author="Administrator" w:date="2018-07-08T11:38:00Z">
              <w:rPr>
                <w:rFonts w:ascii="Times New Roman" w:hAnsi="Times New Roman" w:eastAsia="楷体" w:cs="Times New Roman"/>
                <w:lang w:eastAsia="zh-CN"/>
              </w:rPr>
            </w:rPrChange>
          </w:rPr>
          <w:t xml:space="preserve"> c</w:t>
        </w:r>
      </w:ins>
      <w:ins w:id="1064" w:author="Administrator" w:date="2018-07-07T23:34:00Z">
        <w:r>
          <w:rPr>
            <w:rFonts w:ascii="Times New Roman" w:hAnsi="Times New Roman" w:eastAsia="楷体" w:cs="Times New Roman"/>
            <w:i/>
            <w:highlight w:val="green"/>
            <w:vertAlign w:val="subscript"/>
            <w:lang w:eastAsia="zh-CN"/>
            <w:rPrChange w:id="1065" w:author="Administrator" w:date="2018-07-08T11:38:00Z">
              <w:rPr>
                <w:rFonts w:ascii="Times New Roman" w:hAnsi="Times New Roman" w:eastAsia="楷体" w:cs="Times New Roman"/>
                <w:lang w:eastAsia="zh-CN"/>
              </w:rPr>
            </w:rPrChange>
          </w:rPr>
          <w:t>4</w:t>
        </w:r>
      </w:ins>
      <w:ins w:id="1066" w:author="Administrator" w:date="2018-07-07T23:34:00Z">
        <w:r>
          <w:rPr>
            <w:rFonts w:ascii="Times New Roman" w:hAnsi="Times New Roman" w:eastAsia="楷体" w:cs="Times New Roman"/>
            <w:i/>
            <w:highlight w:val="green"/>
            <w:lang w:eastAsia="zh-CN"/>
            <w:rPrChange w:id="1067" w:author="Administrator" w:date="2018-07-08T11:38:00Z">
              <w:rPr>
                <w:rFonts w:ascii="Times New Roman" w:hAnsi="Times New Roman" w:eastAsia="楷体" w:cs="Times New Roman"/>
                <w:lang w:eastAsia="zh-CN"/>
              </w:rPr>
            </w:rPrChange>
          </w:rPr>
          <w:t>-c</w:t>
        </w:r>
      </w:ins>
      <w:ins w:id="1068" w:author="Administrator" w:date="2018-07-07T23:34:00Z">
        <w:r>
          <w:rPr>
            <w:rFonts w:ascii="Times New Roman" w:hAnsi="Times New Roman" w:eastAsia="楷体" w:cs="Times New Roman"/>
            <w:i/>
            <w:highlight w:val="green"/>
            <w:vertAlign w:val="subscript"/>
            <w:lang w:eastAsia="zh-CN"/>
            <w:rPrChange w:id="1069" w:author="Administrator" w:date="2018-07-08T11:38:00Z">
              <w:rPr>
                <w:rFonts w:ascii="Times New Roman" w:hAnsi="Times New Roman" w:eastAsia="楷体" w:cs="Times New Roman"/>
                <w:lang w:eastAsia="zh-CN"/>
              </w:rPr>
            </w:rPrChange>
          </w:rPr>
          <w:t>5</w:t>
        </w:r>
      </w:ins>
      <w:ins w:id="1070" w:author="Administrator" w:date="2018-07-07T23:34:00Z">
        <w:r>
          <w:rPr>
            <w:rFonts w:ascii="Times New Roman" w:hAnsi="Times New Roman" w:eastAsia="楷体" w:cs="Times New Roman"/>
            <w:i/>
            <w:highlight w:val="green"/>
            <w:lang w:eastAsia="zh-CN"/>
            <w:rPrChange w:id="1071" w:author="Administrator" w:date="2018-07-08T11:38:00Z">
              <w:rPr>
                <w:rFonts w:ascii="Times New Roman" w:hAnsi="Times New Roman" w:eastAsia="楷体" w:cs="Times New Roman"/>
                <w:lang w:eastAsia="zh-CN"/>
              </w:rPr>
            </w:rPrChange>
          </w:rPr>
          <w:t xml:space="preserve"> c</w:t>
        </w:r>
      </w:ins>
      <w:ins w:id="1072" w:author="Administrator" w:date="2018-07-07T23:34:00Z">
        <w:r>
          <w:rPr>
            <w:rFonts w:ascii="Times New Roman" w:hAnsi="Times New Roman" w:eastAsia="楷体" w:cs="Times New Roman"/>
            <w:i/>
            <w:highlight w:val="green"/>
            <w:vertAlign w:val="subscript"/>
            <w:lang w:eastAsia="zh-CN"/>
            <w:rPrChange w:id="1073" w:author="Administrator" w:date="2018-07-08T11:38:00Z">
              <w:rPr>
                <w:rFonts w:ascii="Times New Roman" w:hAnsi="Times New Roman" w:eastAsia="楷体" w:cs="Times New Roman"/>
                <w:lang w:eastAsia="zh-CN"/>
              </w:rPr>
            </w:rPrChange>
          </w:rPr>
          <w:t>5</w:t>
        </w:r>
      </w:ins>
      <w:ins w:id="1074" w:author="Administrator" w:date="2018-07-07T23:36:00Z">
        <w:r>
          <w:rPr>
            <w:rFonts w:ascii="Times New Roman" w:hAnsi="Times New Roman" w:eastAsia="楷体" w:cs="Times New Roman"/>
            <w:i/>
            <w:highlight w:val="green"/>
            <w:vertAlign w:val="baseline"/>
            <w:lang w:eastAsia="zh-CN"/>
            <w:rPrChange w:id="1075" w:author="Administrator" w:date="2018-07-08T11:38:00Z">
              <w:rPr>
                <w:rFonts w:ascii="Times New Roman" w:hAnsi="Times New Roman" w:eastAsia="楷体" w:cs="Times New Roman"/>
                <w:vertAlign w:val="subscript"/>
                <w:lang w:eastAsia="zh-CN"/>
              </w:rPr>
            </w:rPrChange>
          </w:rPr>
          <w:t>-</w:t>
        </w:r>
      </w:ins>
      <w:ins w:id="1076" w:author="Administrator" w:date="2018-07-07T23:34:00Z">
        <w:r>
          <w:rPr>
            <w:rFonts w:ascii="Times New Roman" w:hAnsi="Times New Roman" w:eastAsia="楷体" w:cs="Times New Roman"/>
            <w:i/>
            <w:highlight w:val="green"/>
            <w:lang w:eastAsia="zh-CN"/>
            <w:rPrChange w:id="1077" w:author="Administrator" w:date="2018-07-08T11:38:00Z">
              <w:rPr>
                <w:rFonts w:ascii="Times New Roman" w:hAnsi="Times New Roman" w:eastAsia="楷体" w:cs="Times New Roman"/>
                <w:lang w:eastAsia="zh-CN"/>
              </w:rPr>
            </w:rPrChange>
          </w:rPr>
          <w:t>c</w:t>
        </w:r>
      </w:ins>
      <w:ins w:id="1078" w:author="Administrator" w:date="2018-07-07T23:34:00Z">
        <w:r>
          <w:rPr>
            <w:rFonts w:ascii="Times New Roman" w:hAnsi="Times New Roman" w:eastAsia="楷体" w:cs="Times New Roman"/>
            <w:i/>
            <w:highlight w:val="green"/>
            <w:vertAlign w:val="subscript"/>
            <w:lang w:eastAsia="zh-CN"/>
            <w:rPrChange w:id="1079" w:author="Administrator" w:date="2018-07-08T11:38:00Z">
              <w:rPr>
                <w:rFonts w:ascii="Times New Roman" w:hAnsi="Times New Roman" w:eastAsia="楷体" w:cs="Times New Roman"/>
                <w:lang w:eastAsia="zh-CN"/>
              </w:rPr>
            </w:rPrChange>
          </w:rPr>
          <w:t>6</w:t>
        </w:r>
      </w:ins>
      <w:ins w:id="1080" w:author="Administrator" w:date="2018-07-07T23:34:00Z">
        <w:r>
          <w:rPr>
            <w:rFonts w:ascii="Times New Roman" w:hAnsi="Times New Roman" w:eastAsia="楷体" w:cs="Times New Roman"/>
            <w:i/>
            <w:highlight w:val="green"/>
            <w:lang w:eastAsia="zh-CN"/>
            <w:rPrChange w:id="1081" w:author="Administrator" w:date="2018-07-08T11:38:00Z">
              <w:rPr>
                <w:rFonts w:ascii="Times New Roman" w:hAnsi="Times New Roman" w:eastAsia="楷体" w:cs="Times New Roman"/>
                <w:lang w:eastAsia="zh-CN"/>
              </w:rPr>
            </w:rPrChange>
          </w:rPr>
          <w:t xml:space="preserve"> c</w:t>
        </w:r>
      </w:ins>
      <w:ins w:id="1082" w:author="Administrator" w:date="2018-07-07T23:34:00Z">
        <w:r>
          <w:rPr>
            <w:rFonts w:ascii="Times New Roman" w:hAnsi="Times New Roman" w:eastAsia="楷体" w:cs="Times New Roman"/>
            <w:i/>
            <w:highlight w:val="green"/>
            <w:vertAlign w:val="subscript"/>
            <w:lang w:eastAsia="zh-CN"/>
            <w:rPrChange w:id="1083" w:author="Administrator" w:date="2018-07-08T11:38:00Z">
              <w:rPr>
                <w:rFonts w:ascii="Times New Roman" w:hAnsi="Times New Roman" w:eastAsia="楷体" w:cs="Times New Roman"/>
                <w:lang w:eastAsia="zh-CN"/>
              </w:rPr>
            </w:rPrChange>
          </w:rPr>
          <w:t>6</w:t>
        </w:r>
      </w:ins>
      <w:ins w:id="1084" w:author="Administrator" w:date="2018-07-07T23:34:00Z">
        <w:r>
          <w:rPr>
            <w:rFonts w:ascii="Times New Roman" w:hAnsi="Times New Roman" w:eastAsia="楷体" w:cs="Times New Roman"/>
            <w:i/>
            <w:highlight w:val="green"/>
            <w:lang w:eastAsia="zh-CN"/>
            <w:rPrChange w:id="1085" w:author="Administrator" w:date="2018-07-08T11:38:00Z">
              <w:rPr>
                <w:rFonts w:ascii="Times New Roman" w:hAnsi="Times New Roman" w:eastAsia="楷体" w:cs="Times New Roman"/>
                <w:lang w:eastAsia="zh-CN"/>
              </w:rPr>
            </w:rPrChange>
          </w:rPr>
          <w:t>-c</w:t>
        </w:r>
      </w:ins>
      <w:ins w:id="1086" w:author="Administrator" w:date="2018-07-07T23:34:00Z">
        <w:r>
          <w:rPr>
            <w:rFonts w:ascii="Times New Roman" w:hAnsi="Times New Roman" w:eastAsia="楷体" w:cs="Times New Roman"/>
            <w:i/>
            <w:highlight w:val="green"/>
            <w:vertAlign w:val="subscript"/>
            <w:lang w:eastAsia="zh-CN"/>
            <w:rPrChange w:id="1087" w:author="Administrator" w:date="2018-07-08T11:38:00Z">
              <w:rPr>
                <w:rFonts w:ascii="Times New Roman" w:hAnsi="Times New Roman" w:eastAsia="楷体" w:cs="Times New Roman"/>
                <w:lang w:eastAsia="zh-CN"/>
              </w:rPr>
            </w:rPrChange>
          </w:rPr>
          <w:t>7</w:t>
        </w:r>
      </w:ins>
      <w:ins w:id="1088" w:author="Administrator" w:date="2018-07-07T23:34:00Z">
        <w:r>
          <w:rPr>
            <w:rFonts w:ascii="Times New Roman" w:hAnsi="Times New Roman" w:eastAsia="楷体" w:cs="Times New Roman"/>
            <w:i/>
            <w:highlight w:val="green"/>
            <w:lang w:eastAsia="zh-CN"/>
            <w:rPrChange w:id="1089" w:author="Administrator" w:date="2018-07-08T11:38:00Z">
              <w:rPr>
                <w:rFonts w:ascii="Times New Roman" w:hAnsi="Times New Roman" w:eastAsia="楷体" w:cs="Times New Roman"/>
                <w:lang w:eastAsia="zh-CN"/>
              </w:rPr>
            </w:rPrChange>
          </w:rPr>
          <w:t xml:space="preserve"> c</w:t>
        </w:r>
      </w:ins>
      <w:ins w:id="1090" w:author="Administrator" w:date="2018-07-07T23:34:00Z">
        <w:r>
          <w:rPr>
            <w:rFonts w:ascii="Times New Roman" w:hAnsi="Times New Roman" w:eastAsia="楷体" w:cs="Times New Roman"/>
            <w:i/>
            <w:highlight w:val="green"/>
            <w:vertAlign w:val="subscript"/>
            <w:lang w:eastAsia="zh-CN"/>
            <w:rPrChange w:id="1091" w:author="Administrator" w:date="2018-07-08T11:38:00Z">
              <w:rPr>
                <w:rFonts w:ascii="Times New Roman" w:hAnsi="Times New Roman" w:eastAsia="楷体" w:cs="Times New Roman"/>
                <w:lang w:eastAsia="zh-CN"/>
              </w:rPr>
            </w:rPrChange>
          </w:rPr>
          <w:t>7</w:t>
        </w:r>
      </w:ins>
      <w:ins w:id="1092" w:author="Administrator" w:date="2018-07-07T23:33:00Z">
        <w:r>
          <w:rPr>
            <w:rFonts w:ascii="Times New Roman" w:hAnsi="Times New Roman" w:eastAsia="楷体" w:cs="Times New Roman"/>
            <w:highlight w:val="green"/>
            <w:lang w:eastAsia="zh-CN"/>
            <w:rPrChange w:id="1093" w:author="Administrator" w:date="2018-07-07T23:37:00Z">
              <w:rPr>
                <w:rFonts w:ascii="Times New Roman" w:hAnsi="Times New Roman" w:eastAsia="楷体" w:cs="Times New Roman"/>
                <w:lang w:eastAsia="zh-CN"/>
              </w:rPr>
            </w:rPrChange>
          </w:rPr>
          <w:t>]</w:t>
        </w:r>
      </w:ins>
      <w:ins w:id="1094" w:author="Administrator" w:date="2018-07-07T23:37:00Z">
        <w:r>
          <w:rPr>
            <w:rFonts w:ascii="Times New Roman" w:hAnsi="Times New Roman" w:eastAsia="楷体" w:cs="Times New Roman"/>
            <w:highlight w:val="green"/>
            <w:lang w:eastAsia="zh-CN"/>
            <w:rPrChange w:id="1095" w:author="Administrator" w:date="2018-07-07T23:37:00Z">
              <w:rPr>
                <w:rFonts w:ascii="Times New Roman" w:hAnsi="Times New Roman" w:eastAsia="楷体" w:cs="Times New Roman"/>
                <w:lang w:eastAsia="zh-CN"/>
              </w:rPr>
            </w:rPrChange>
          </w:rPr>
          <w:t>)</w:t>
        </w:r>
      </w:ins>
      <w:ins w:id="1096" w:author="Administrator" w:date="2018-07-07T23:39:00Z">
        <w:r>
          <w:rPr>
            <w:rFonts w:hint="eastAsia" w:ascii="Times New Roman" w:hAnsi="Times New Roman" w:eastAsia="楷体" w:cs="Times New Roman"/>
            <w:highlight w:val="green"/>
            <w:lang w:eastAsia="zh-CN"/>
          </w:rPr>
          <w:t xml:space="preserve"> based on equation 1</w:t>
        </w:r>
      </w:ins>
      <w:ins w:id="1097" w:author="Administrator" w:date="2018-07-07T23:40:00Z">
        <w:r>
          <w:rPr>
            <w:rFonts w:hint="eastAsia" w:ascii="Times New Roman" w:hAnsi="Times New Roman" w:eastAsia="楷体" w:cs="Times New Roman"/>
            <w:highlight w:val="green"/>
            <w:lang w:eastAsia="zh-CN"/>
          </w:rPr>
          <w:t>3</w:t>
        </w:r>
      </w:ins>
      <w:ins w:id="1098" w:author="Administrator" w:date="2018-07-07T23:37:00Z">
        <w:r>
          <w:rPr>
            <w:rFonts w:ascii="Times New Roman" w:hAnsi="Times New Roman" w:eastAsia="楷体" w:cs="Times New Roman"/>
            <w:highlight w:val="green"/>
            <w:lang w:eastAsia="zh-CN"/>
            <w:rPrChange w:id="1099" w:author="Administrator" w:date="2018-07-07T23:37:00Z">
              <w:rPr>
                <w:rFonts w:ascii="Times New Roman" w:hAnsi="Times New Roman" w:eastAsia="楷体" w:cs="Times New Roman"/>
                <w:lang w:eastAsia="zh-CN"/>
              </w:rPr>
            </w:rPrChange>
          </w:rPr>
          <w:t>.</w:t>
        </w:r>
      </w:ins>
      <w:ins w:id="1100" w:author="Administrator" w:date="2018-07-07T23:37:00Z">
        <w:r>
          <w:rPr>
            <w:rFonts w:hint="eastAsia" w:ascii="Times New Roman" w:hAnsi="Times New Roman" w:eastAsia="楷体" w:cs="Times New Roman"/>
            <w:lang w:eastAsia="zh-CN"/>
          </w:rPr>
          <w:t xml:space="preserve"> </w:t>
        </w:r>
      </w:ins>
    </w:p>
    <w:p>
      <w:pPr>
        <w:spacing w:line="480" w:lineRule="auto"/>
        <w:rPr>
          <w:rFonts w:ascii="Times New Roman" w:hAnsi="Times New Roman" w:eastAsia="楷体" w:cs="Times New Roman"/>
          <w:sz w:val="18"/>
          <w:szCs w:val="18"/>
        </w:rPr>
      </w:pPr>
      <w:ins w:id="1101" w:author="Administrator" w:date="2018-07-07T11:53:00Z">
        <w:del w:id="1102" w:author="LWQ" w:date="2018-07-07T15:48:00Z">
          <w:r>
            <w:rPr>
              <w:rFonts w:ascii="Times New Roman" w:hAnsi="Times New Roman" w:eastAsia="楷体" w:cs="Times New Roman"/>
              <w:sz w:val="18"/>
              <w:szCs w:val="18"/>
            </w:rPr>
            <w:delText xml:space="preserve">Table 1: Staggered grid FD coefficient used to obtain the seismograms in figure 5 with the space grid interval equals 20 m and the time step equals 1.5ms. </w:delText>
          </w:r>
        </w:del>
      </w:ins>
      <w:ins w:id="1103" w:author="Administrator" w:date="2018-07-07T11:53:00Z">
        <w:del w:id="1104" w:author="LWQ" w:date="2018-07-07T15:33:00Z">
          <w:r>
            <w:rPr>
              <w:rFonts w:ascii="Times New Roman" w:hAnsi="Times New Roman" w:eastAsia="楷体" w:cs="Times New Roman"/>
              <w:sz w:val="18"/>
              <w:szCs w:val="18"/>
            </w:rPr>
            <w:delText>In the first row is the traditional staggered grid FD coefficient obtained from table 3 of Chu and Stoffa (2012); in the second row is the least-squares staggered grid FD coefficient obtained from table 3 of Liu (2014); i</w:delText>
          </w:r>
        </w:del>
      </w:ins>
      <w:ins w:id="1105" w:author="Administrator" w:date="2018-07-07T11:53:00Z">
        <w:del w:id="1106" w:author="LWQ" w:date="2018-07-07T15:48:00Z">
          <w:r>
            <w:rPr>
              <w:rFonts w:ascii="Times New Roman" w:hAnsi="Times New Roman" w:eastAsia="楷体" w:cs="Times New Roman"/>
              <w:sz w:val="18"/>
              <w:szCs w:val="18"/>
            </w:rPr>
            <w:delText xml:space="preserve">n the </w:delText>
          </w:r>
        </w:del>
      </w:ins>
      <w:ins w:id="1107" w:author="Administrator" w:date="2018-07-07T11:53:00Z">
        <w:del w:id="1108" w:author="LWQ" w:date="2018-07-07T15:33:00Z">
          <w:r>
            <w:rPr>
              <w:rFonts w:ascii="Times New Roman" w:hAnsi="Times New Roman" w:eastAsia="楷体" w:cs="Times New Roman"/>
              <w:sz w:val="18"/>
              <w:szCs w:val="18"/>
            </w:rPr>
            <w:delText>last two rows</w:delText>
          </w:r>
        </w:del>
      </w:ins>
      <w:ins w:id="1109" w:author="Administrator" w:date="2018-07-07T11:53:00Z">
        <w:del w:id="1110" w:author="LWQ" w:date="2018-07-07T15:34:00Z">
          <w:r>
            <w:rPr>
              <w:rFonts w:ascii="Times New Roman" w:hAnsi="Times New Roman" w:eastAsia="楷体" w:cs="Times New Roman"/>
              <w:sz w:val="18"/>
              <w:szCs w:val="18"/>
            </w:rPr>
            <w:delText>are</w:delText>
          </w:r>
        </w:del>
      </w:ins>
      <w:ins w:id="1111" w:author="Administrator" w:date="2018-07-07T11:53:00Z">
        <w:del w:id="1112" w:author="LWQ" w:date="2018-07-07T15:48:00Z">
          <w:r>
            <w:rPr>
              <w:rFonts w:ascii="Times New Roman" w:hAnsi="Times New Roman" w:eastAsia="楷体" w:cs="Times New Roman"/>
              <w:sz w:val="18"/>
              <w:szCs w:val="18"/>
            </w:rPr>
            <w:delText xml:space="preserve"> the staggeredgrid FD coefficients used for equation </w:delText>
          </w:r>
        </w:del>
      </w:ins>
      <w:ins w:id="1113" w:author="Administrator" w:date="2018-07-07T11:53:00Z">
        <w:del w:id="1114" w:author="LWQ" w:date="2018-07-07T15:45:00Z">
          <w:r>
            <w:rPr>
              <w:rFonts w:ascii="Times New Roman" w:hAnsi="Times New Roman" w:eastAsia="楷体" w:cs="Times New Roman"/>
              <w:sz w:val="18"/>
              <w:szCs w:val="18"/>
            </w:rPr>
            <w:delText>(1</w:delText>
          </w:r>
        </w:del>
      </w:ins>
      <w:ins w:id="1115" w:author="Administrator" w:date="2018-07-07T11:53:00Z">
        <w:del w:id="1116" w:author="LWQ" w:date="2018-07-07T15:34:00Z">
          <w:r>
            <w:rPr>
              <w:rFonts w:ascii="Times New Roman" w:hAnsi="Times New Roman" w:eastAsia="楷体" w:cs="Times New Roman"/>
              <w:sz w:val="18"/>
              <w:szCs w:val="18"/>
            </w:rPr>
            <w:delText>1</w:delText>
          </w:r>
        </w:del>
      </w:ins>
      <w:ins w:id="1117" w:author="Administrator" w:date="2018-07-07T11:53:00Z">
        <w:del w:id="1118" w:author="LWQ" w:date="2018-07-07T15:45:00Z">
          <w:r>
            <w:rPr>
              <w:rFonts w:ascii="Times New Roman" w:hAnsi="Times New Roman" w:eastAsia="楷体" w:cs="Times New Roman"/>
              <w:sz w:val="18"/>
              <w:szCs w:val="18"/>
            </w:rPr>
            <w:delText>).</w:delText>
          </w:r>
        </w:del>
      </w:ins>
      <w:ins w:id="1119" w:author="Administrator" w:date="2018-07-07T11:53:00Z">
        <w:del w:id="1120" w:author="LWQ" w:date="2018-07-07T15:48:00Z">
          <w:r>
            <w:rPr>
              <w:rFonts w:ascii="Times New Roman" w:hAnsi="Times New Roman" w:eastAsia="楷体" w:cs="Times New Roman"/>
              <w:sz w:val="18"/>
              <w:szCs w:val="18"/>
            </w:rPr>
            <w:delText xml:space="preserve"> The equations (1</w:delText>
          </w:r>
        </w:del>
      </w:ins>
      <w:ins w:id="1121" w:author="Administrator" w:date="2018-07-07T11:53:00Z">
        <w:del w:id="1122" w:author="LWQ" w:date="2018-07-07T15:34:00Z">
          <w:r>
            <w:rPr>
              <w:rFonts w:ascii="Times New Roman" w:hAnsi="Times New Roman" w:eastAsia="楷体" w:cs="Times New Roman"/>
              <w:sz w:val="18"/>
              <w:szCs w:val="18"/>
            </w:rPr>
            <w:delText>2</w:delText>
          </w:r>
        </w:del>
      </w:ins>
      <w:ins w:id="1123" w:author="Administrator" w:date="2018-07-07T11:53:00Z">
        <w:del w:id="1124" w:author="LWQ" w:date="2018-07-07T15:48:00Z">
          <w:r>
            <w:rPr>
              <w:rFonts w:ascii="Times New Roman" w:hAnsi="Times New Roman" w:eastAsia="楷体" w:cs="Times New Roman"/>
              <w:sz w:val="18"/>
              <w:szCs w:val="18"/>
            </w:rPr>
            <w:delText>) and (1</w:delText>
          </w:r>
        </w:del>
      </w:ins>
      <w:ins w:id="1125" w:author="Administrator" w:date="2018-07-07T11:53:00Z">
        <w:del w:id="1126" w:author="LWQ" w:date="2018-07-07T15:34:00Z">
          <w:r>
            <w:rPr>
              <w:rFonts w:ascii="Times New Roman" w:hAnsi="Times New Roman" w:eastAsia="楷体" w:cs="Times New Roman"/>
              <w:sz w:val="18"/>
              <w:szCs w:val="18"/>
            </w:rPr>
            <w:delText>3</w:delText>
          </w:r>
        </w:del>
      </w:ins>
      <w:ins w:id="1127" w:author="Administrator" w:date="2018-07-07T11:53:00Z">
        <w:del w:id="1128" w:author="LWQ" w:date="2018-07-07T15:48:00Z">
          <w:r>
            <w:rPr>
              <w:rFonts w:ascii="Times New Roman" w:hAnsi="Times New Roman" w:eastAsia="楷体" w:cs="Times New Roman"/>
              <w:sz w:val="18"/>
              <w:szCs w:val="18"/>
            </w:rPr>
            <w:delText xml:space="preserve">) use the simplest staggered grid FD operator and need no staggered grid FD coefficient. </w:delText>
          </w:r>
        </w:del>
      </w:ins>
    </w:p>
    <w:tbl>
      <w:tblPr>
        <w:tblStyle w:val="18"/>
        <w:tblW w:w="79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129" w:author="LWQ" w:date="2018-07-07T15:33:00Z">
          <w:tblPr>
            <w:tblStyle w:val="18"/>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928"/>
        <w:gridCol w:w="1026"/>
        <w:gridCol w:w="1062"/>
        <w:gridCol w:w="1115"/>
        <w:gridCol w:w="1151"/>
        <w:gridCol w:w="1333"/>
        <w:gridCol w:w="1329"/>
        <w:tblGridChange w:id="1130">
          <w:tblGrid>
            <w:gridCol w:w="928"/>
            <w:gridCol w:w="1026"/>
            <w:gridCol w:w="1062"/>
            <w:gridCol w:w="1115"/>
            <w:gridCol w:w="1151"/>
            <w:gridCol w:w="1333"/>
            <w:gridCol w:w="1329"/>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131" w:author="LWQ" w:date="2018-07-07T15:33: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trPrChange w:id="1131" w:author="LWQ" w:date="2018-07-07T15:33:00Z">
            <w:trPr>
              <w:trHeight w:val="368" w:hRule="atLeast"/>
            </w:trPr>
          </w:trPrChange>
        </w:trPr>
        <w:tc>
          <w:tcPr>
            <w:tcW w:w="928" w:type="dxa"/>
            <w:tcPrChange w:id="1132" w:author="LWQ" w:date="2018-07-07T15:33:00Z">
              <w:tcPr>
                <w:tcW w:w="928" w:type="dxa"/>
              </w:tcPr>
            </w:tcPrChange>
          </w:tcPr>
          <w:p>
            <w:pPr>
              <w:spacing w:after="0" w:line="240" w:lineRule="auto"/>
              <w:rPr>
                <w:rFonts w:ascii="Times New Roman" w:hAnsi="Times New Roman" w:cs="Times New Roman" w:eastAsiaTheme="minorHAnsi"/>
                <w:i/>
                <w:highlight w:val="green"/>
                <w:rPrChange w:id="1133" w:author="LWQ" w:date="2018-07-07T15:54:00Z">
                  <w:rPr>
                    <w:rFonts w:eastAsiaTheme="minorEastAsia"/>
                  </w:rPr>
                </w:rPrChange>
              </w:rPr>
            </w:pPr>
            <w:ins w:id="1134" w:author="Administrator" w:date="2018-07-07T11:54:00Z">
              <w:r>
                <w:rPr>
                  <w:rFonts w:ascii="Times New Roman" w:hAnsi="Times New Roman" w:cs="Times New Roman" w:eastAsiaTheme="minorHAnsi"/>
                  <w:i/>
                  <w:highlight w:val="green"/>
                  <w:rPrChange w:id="1135" w:author="LWQ" w:date="2018-07-07T15:54:00Z">
                    <w:rPr/>
                  </w:rPrChange>
                </w:rPr>
                <w:t>c</w:t>
              </w:r>
            </w:ins>
            <w:ins w:id="1136" w:author="Administrator" w:date="2018-07-07T11:54:00Z">
              <w:r>
                <w:rPr>
                  <w:rFonts w:ascii="Times New Roman" w:hAnsi="Times New Roman" w:cs="Times New Roman" w:eastAsiaTheme="minorHAnsi"/>
                  <w:i/>
                  <w:highlight w:val="green"/>
                  <w:vertAlign w:val="subscript"/>
                  <w:rPrChange w:id="1137" w:author="LWQ" w:date="2018-07-07T15:54:00Z">
                    <w:rPr>
                      <w:vertAlign w:val="subscript"/>
                    </w:rPr>
                  </w:rPrChange>
                </w:rPr>
                <w:t>1</w:t>
              </w:r>
            </w:ins>
          </w:p>
        </w:tc>
        <w:tc>
          <w:tcPr>
            <w:tcW w:w="1026" w:type="dxa"/>
            <w:tcPrChange w:id="1138" w:author="LWQ" w:date="2018-07-07T15:33:00Z">
              <w:tcPr>
                <w:tcW w:w="1026" w:type="dxa"/>
              </w:tcPr>
            </w:tcPrChange>
          </w:tcPr>
          <w:p>
            <w:pPr>
              <w:spacing w:after="0" w:line="240" w:lineRule="auto"/>
              <w:rPr>
                <w:rFonts w:ascii="Times New Roman" w:hAnsi="Times New Roman" w:cs="Times New Roman" w:eastAsiaTheme="minorHAnsi"/>
                <w:i/>
                <w:highlight w:val="green"/>
                <w:rPrChange w:id="1139" w:author="LWQ" w:date="2018-07-07T15:54:00Z">
                  <w:rPr>
                    <w:rFonts w:eastAsiaTheme="minorEastAsia"/>
                  </w:rPr>
                </w:rPrChange>
              </w:rPr>
            </w:pPr>
            <w:ins w:id="1140" w:author="Administrator" w:date="2018-07-07T11:54:00Z">
              <w:r>
                <w:rPr>
                  <w:rFonts w:ascii="Times New Roman" w:hAnsi="Times New Roman" w:cs="Times New Roman" w:eastAsiaTheme="minorHAnsi"/>
                  <w:i/>
                  <w:highlight w:val="green"/>
                  <w:rPrChange w:id="1141" w:author="LWQ" w:date="2018-07-07T15:54:00Z">
                    <w:rPr/>
                  </w:rPrChange>
                </w:rPr>
                <w:t>c</w:t>
              </w:r>
            </w:ins>
            <w:ins w:id="1142" w:author="Administrator" w:date="2018-07-07T11:54:00Z">
              <w:r>
                <w:rPr>
                  <w:rFonts w:ascii="Times New Roman" w:hAnsi="Times New Roman" w:cs="Times New Roman" w:eastAsiaTheme="minorHAnsi"/>
                  <w:i/>
                  <w:highlight w:val="green"/>
                  <w:vertAlign w:val="subscript"/>
                  <w:rPrChange w:id="1143" w:author="LWQ" w:date="2018-07-07T15:54:00Z">
                    <w:rPr>
                      <w:vertAlign w:val="subscript"/>
                    </w:rPr>
                  </w:rPrChange>
                </w:rPr>
                <w:t>2</w:t>
              </w:r>
            </w:ins>
          </w:p>
        </w:tc>
        <w:tc>
          <w:tcPr>
            <w:tcW w:w="1062" w:type="dxa"/>
            <w:tcPrChange w:id="1144" w:author="LWQ" w:date="2018-07-07T15:33:00Z">
              <w:tcPr>
                <w:tcW w:w="1062" w:type="dxa"/>
              </w:tcPr>
            </w:tcPrChange>
          </w:tcPr>
          <w:p>
            <w:pPr>
              <w:spacing w:after="0" w:line="240" w:lineRule="auto"/>
              <w:rPr>
                <w:rFonts w:ascii="Times New Roman" w:hAnsi="Times New Roman" w:cs="Times New Roman" w:eastAsiaTheme="minorHAnsi"/>
                <w:i/>
                <w:highlight w:val="green"/>
                <w:rPrChange w:id="1145" w:author="LWQ" w:date="2018-07-07T15:54:00Z">
                  <w:rPr>
                    <w:rFonts w:eastAsiaTheme="minorEastAsia"/>
                  </w:rPr>
                </w:rPrChange>
              </w:rPr>
            </w:pPr>
            <w:ins w:id="1146" w:author="Administrator" w:date="2018-07-07T11:54:00Z">
              <w:r>
                <w:rPr>
                  <w:rFonts w:ascii="Times New Roman" w:hAnsi="Times New Roman" w:cs="Times New Roman" w:eastAsiaTheme="minorHAnsi"/>
                  <w:i/>
                  <w:highlight w:val="green"/>
                  <w:rPrChange w:id="1147" w:author="LWQ" w:date="2018-07-07T15:54:00Z">
                    <w:rPr/>
                  </w:rPrChange>
                </w:rPr>
                <w:t>c</w:t>
              </w:r>
            </w:ins>
            <w:ins w:id="1148" w:author="Administrator" w:date="2018-07-07T11:54:00Z">
              <w:r>
                <w:rPr>
                  <w:rFonts w:ascii="Times New Roman" w:hAnsi="Times New Roman" w:cs="Times New Roman" w:eastAsiaTheme="minorHAnsi"/>
                  <w:i/>
                  <w:highlight w:val="green"/>
                  <w:vertAlign w:val="subscript"/>
                  <w:rPrChange w:id="1149" w:author="LWQ" w:date="2018-07-07T15:54:00Z">
                    <w:rPr>
                      <w:vertAlign w:val="subscript"/>
                    </w:rPr>
                  </w:rPrChange>
                </w:rPr>
                <w:t>3</w:t>
              </w:r>
            </w:ins>
          </w:p>
        </w:tc>
        <w:tc>
          <w:tcPr>
            <w:tcW w:w="1115" w:type="dxa"/>
            <w:tcPrChange w:id="1150" w:author="LWQ" w:date="2018-07-07T15:33:00Z">
              <w:tcPr>
                <w:tcW w:w="1115" w:type="dxa"/>
              </w:tcPr>
            </w:tcPrChange>
          </w:tcPr>
          <w:p>
            <w:pPr>
              <w:spacing w:after="0" w:line="240" w:lineRule="auto"/>
              <w:rPr>
                <w:rFonts w:ascii="Times New Roman" w:hAnsi="Times New Roman" w:cs="Times New Roman" w:eastAsiaTheme="minorHAnsi"/>
                <w:i/>
                <w:highlight w:val="green"/>
                <w:rPrChange w:id="1151" w:author="LWQ" w:date="2018-07-07T15:54:00Z">
                  <w:rPr>
                    <w:rFonts w:eastAsiaTheme="minorEastAsia"/>
                  </w:rPr>
                </w:rPrChange>
              </w:rPr>
            </w:pPr>
            <w:ins w:id="1152" w:author="Administrator" w:date="2018-07-07T11:54:00Z">
              <w:r>
                <w:rPr>
                  <w:rFonts w:ascii="Times New Roman" w:hAnsi="Times New Roman" w:cs="Times New Roman" w:eastAsiaTheme="minorHAnsi"/>
                  <w:i/>
                  <w:highlight w:val="green"/>
                  <w:rPrChange w:id="1153" w:author="LWQ" w:date="2018-07-07T15:54:00Z">
                    <w:rPr/>
                  </w:rPrChange>
                </w:rPr>
                <w:t>c</w:t>
              </w:r>
            </w:ins>
            <w:ins w:id="1154" w:author="Administrator" w:date="2018-07-07T11:54:00Z">
              <w:r>
                <w:rPr>
                  <w:rFonts w:ascii="Times New Roman" w:hAnsi="Times New Roman" w:cs="Times New Roman" w:eastAsiaTheme="minorHAnsi"/>
                  <w:i/>
                  <w:highlight w:val="green"/>
                  <w:vertAlign w:val="subscript"/>
                  <w:rPrChange w:id="1155" w:author="LWQ" w:date="2018-07-07T15:54:00Z">
                    <w:rPr>
                      <w:vertAlign w:val="subscript"/>
                    </w:rPr>
                  </w:rPrChange>
                </w:rPr>
                <w:t>4</w:t>
              </w:r>
            </w:ins>
          </w:p>
        </w:tc>
        <w:tc>
          <w:tcPr>
            <w:tcW w:w="1151" w:type="dxa"/>
            <w:tcPrChange w:id="1156" w:author="LWQ" w:date="2018-07-07T15:33:00Z">
              <w:tcPr>
                <w:tcW w:w="1151" w:type="dxa"/>
              </w:tcPr>
            </w:tcPrChange>
          </w:tcPr>
          <w:p>
            <w:pPr>
              <w:spacing w:after="0" w:line="240" w:lineRule="auto"/>
              <w:rPr>
                <w:rFonts w:ascii="Times New Roman" w:hAnsi="Times New Roman" w:cs="Times New Roman" w:eastAsiaTheme="minorHAnsi"/>
                <w:i/>
                <w:highlight w:val="green"/>
                <w:rPrChange w:id="1157" w:author="LWQ" w:date="2018-07-07T15:54:00Z">
                  <w:rPr>
                    <w:rFonts w:eastAsiaTheme="minorEastAsia"/>
                  </w:rPr>
                </w:rPrChange>
              </w:rPr>
            </w:pPr>
            <w:ins w:id="1158" w:author="Administrator" w:date="2018-07-07T11:54:00Z">
              <w:r>
                <w:rPr>
                  <w:rFonts w:ascii="Times New Roman" w:hAnsi="Times New Roman" w:cs="Times New Roman" w:eastAsiaTheme="minorHAnsi"/>
                  <w:i/>
                  <w:highlight w:val="green"/>
                  <w:rPrChange w:id="1159" w:author="LWQ" w:date="2018-07-07T15:54:00Z">
                    <w:rPr/>
                  </w:rPrChange>
                </w:rPr>
                <w:t>c</w:t>
              </w:r>
            </w:ins>
            <w:ins w:id="1160" w:author="Administrator" w:date="2018-07-07T11:54:00Z">
              <w:r>
                <w:rPr>
                  <w:rFonts w:ascii="Times New Roman" w:hAnsi="Times New Roman" w:cs="Times New Roman" w:eastAsiaTheme="minorHAnsi"/>
                  <w:i/>
                  <w:highlight w:val="green"/>
                  <w:vertAlign w:val="subscript"/>
                  <w:rPrChange w:id="1161" w:author="LWQ" w:date="2018-07-07T15:54:00Z">
                    <w:rPr>
                      <w:vertAlign w:val="subscript"/>
                    </w:rPr>
                  </w:rPrChange>
                </w:rPr>
                <w:t>5</w:t>
              </w:r>
            </w:ins>
          </w:p>
        </w:tc>
        <w:tc>
          <w:tcPr>
            <w:tcW w:w="1333" w:type="dxa"/>
            <w:tcPrChange w:id="1162" w:author="LWQ" w:date="2018-07-07T15:33:00Z">
              <w:tcPr>
                <w:tcW w:w="1333" w:type="dxa"/>
              </w:tcPr>
            </w:tcPrChange>
          </w:tcPr>
          <w:p>
            <w:pPr>
              <w:spacing w:after="0" w:line="240" w:lineRule="auto"/>
              <w:rPr>
                <w:rFonts w:ascii="Times New Roman" w:hAnsi="Times New Roman" w:cs="Times New Roman" w:eastAsiaTheme="minorHAnsi"/>
                <w:i/>
                <w:highlight w:val="green"/>
                <w:rPrChange w:id="1163" w:author="LWQ" w:date="2018-07-07T15:54:00Z">
                  <w:rPr>
                    <w:rFonts w:eastAsiaTheme="minorEastAsia"/>
                  </w:rPr>
                </w:rPrChange>
              </w:rPr>
            </w:pPr>
            <w:ins w:id="1164" w:author="Administrator" w:date="2018-07-07T11:54:00Z">
              <w:r>
                <w:rPr>
                  <w:rFonts w:ascii="Times New Roman" w:hAnsi="Times New Roman" w:cs="Times New Roman" w:eastAsiaTheme="minorHAnsi"/>
                  <w:i/>
                  <w:highlight w:val="green"/>
                  <w:rPrChange w:id="1165" w:author="LWQ" w:date="2018-07-07T15:54:00Z">
                    <w:rPr/>
                  </w:rPrChange>
                </w:rPr>
                <w:t>c</w:t>
              </w:r>
            </w:ins>
            <w:ins w:id="1166" w:author="Administrator" w:date="2018-07-07T11:54:00Z">
              <w:r>
                <w:rPr>
                  <w:rFonts w:ascii="Times New Roman" w:hAnsi="Times New Roman" w:cs="Times New Roman" w:eastAsiaTheme="minorHAnsi"/>
                  <w:i/>
                  <w:highlight w:val="green"/>
                  <w:vertAlign w:val="subscript"/>
                  <w:rPrChange w:id="1167" w:author="LWQ" w:date="2018-07-07T15:54:00Z">
                    <w:rPr>
                      <w:vertAlign w:val="subscript"/>
                    </w:rPr>
                  </w:rPrChange>
                </w:rPr>
                <w:t>6</w:t>
              </w:r>
            </w:ins>
          </w:p>
        </w:tc>
        <w:tc>
          <w:tcPr>
            <w:tcW w:w="1329" w:type="dxa"/>
            <w:tcPrChange w:id="1168" w:author="LWQ" w:date="2018-07-07T15:33:00Z">
              <w:tcPr>
                <w:tcW w:w="1329" w:type="dxa"/>
              </w:tcPr>
            </w:tcPrChange>
          </w:tcPr>
          <w:p>
            <w:pPr>
              <w:spacing w:after="0" w:line="240" w:lineRule="auto"/>
              <w:rPr>
                <w:rFonts w:ascii="Times New Roman" w:hAnsi="Times New Roman" w:cs="Times New Roman" w:eastAsiaTheme="minorHAnsi"/>
                <w:i/>
                <w:highlight w:val="green"/>
                <w:rPrChange w:id="1169" w:author="LWQ" w:date="2018-07-07T15:54:00Z">
                  <w:rPr>
                    <w:rFonts w:eastAsiaTheme="minorEastAsia"/>
                  </w:rPr>
                </w:rPrChange>
              </w:rPr>
            </w:pPr>
            <w:ins w:id="1170" w:author="Administrator" w:date="2018-07-07T11:54:00Z">
              <w:r>
                <w:rPr>
                  <w:rFonts w:ascii="Times New Roman" w:hAnsi="Times New Roman" w:cs="Times New Roman" w:eastAsiaTheme="minorHAnsi"/>
                  <w:i/>
                  <w:highlight w:val="green"/>
                  <w:rPrChange w:id="1171" w:author="LWQ" w:date="2018-07-07T15:54:00Z">
                    <w:rPr/>
                  </w:rPrChange>
                </w:rPr>
                <w:t>c</w:t>
              </w:r>
            </w:ins>
            <w:ins w:id="1172" w:author="Administrator" w:date="2018-07-07T11:54:00Z">
              <w:r>
                <w:rPr>
                  <w:rFonts w:ascii="Times New Roman" w:hAnsi="Times New Roman" w:cs="Times New Roman" w:eastAsiaTheme="minorHAnsi"/>
                  <w:i/>
                  <w:highlight w:val="green"/>
                  <w:vertAlign w:val="subscript"/>
                  <w:rPrChange w:id="1173" w:author="LWQ" w:date="2018-07-07T15:54:00Z">
                    <w:rPr>
                      <w:vertAlign w:val="subscript"/>
                    </w:rPr>
                  </w:rPrChange>
                </w:rPr>
                <w:t>7</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ins w:id="1174" w:author="LWQ" w:date="2018-07-07T15:42:00Z"/>
        </w:trPr>
        <w:tc>
          <w:tcPr>
            <w:tcW w:w="928" w:type="dxa"/>
          </w:tcPr>
          <w:p>
            <w:pPr>
              <w:spacing w:after="0" w:line="240" w:lineRule="auto"/>
              <w:rPr>
                <w:ins w:id="1175" w:author="LWQ" w:date="2018-07-07T15:42:00Z"/>
                <w:rFonts w:ascii="Times New Roman" w:hAnsi="Times New Roman" w:cs="Times New Roman" w:eastAsiaTheme="minorHAnsi"/>
                <w:i w:val="0"/>
                <w:color w:val="222222"/>
                <w:sz w:val="16"/>
                <w:szCs w:val="16"/>
                <w:highlight w:val="green"/>
                <w:shd w:val="clear" w:color="auto" w:fill="FFFFFF"/>
                <w:rPrChange w:id="1176" w:author="LWQ" w:date="2018-07-07T15:54:00Z">
                  <w:rPr>
                    <w:ins w:id="1177" w:author="LWQ" w:date="2018-07-07T15:42:00Z"/>
                    <w:rFonts w:eastAsiaTheme="minorEastAsia"/>
                    <w:i/>
                  </w:rPr>
                </w:rPrChange>
              </w:rPr>
            </w:pPr>
            <w:ins w:id="1178" w:author="LWQ" w:date="2018-07-07T15:43:00Z">
              <w:r>
                <w:rPr>
                  <w:rFonts w:ascii="Times New Roman" w:hAnsi="Times New Roman" w:cs="Times New Roman" w:eastAsiaTheme="minorHAnsi"/>
                  <w:i w:val="0"/>
                  <w:color w:val="222222"/>
                  <w:sz w:val="16"/>
                  <w:szCs w:val="16"/>
                  <w:highlight w:val="green"/>
                  <w:shd w:val="clear" w:color="auto" w:fill="FFFFFF"/>
                  <w:rPrChange w:id="1179" w:author="LWQ" w:date="2018-07-07T15:54:00Z">
                    <w:rPr>
                      <w:i/>
                    </w:rPr>
                  </w:rPrChange>
                </w:rPr>
                <w:t>1.25477</w:t>
              </w:r>
            </w:ins>
          </w:p>
        </w:tc>
        <w:tc>
          <w:tcPr>
            <w:tcW w:w="1026" w:type="dxa"/>
          </w:tcPr>
          <w:p>
            <w:pPr>
              <w:spacing w:after="0" w:line="240" w:lineRule="auto"/>
              <w:rPr>
                <w:ins w:id="1180" w:author="LWQ" w:date="2018-07-07T15:42:00Z"/>
                <w:rFonts w:ascii="Times New Roman" w:hAnsi="Times New Roman" w:cs="Times New Roman" w:eastAsiaTheme="minorHAnsi"/>
                <w:i w:val="0"/>
                <w:color w:val="222222"/>
                <w:sz w:val="16"/>
                <w:szCs w:val="16"/>
                <w:highlight w:val="green"/>
                <w:shd w:val="clear" w:color="auto" w:fill="FFFFFF"/>
                <w:rPrChange w:id="1181" w:author="LWQ" w:date="2018-07-07T15:54:00Z">
                  <w:rPr>
                    <w:ins w:id="1182" w:author="LWQ" w:date="2018-07-07T15:42:00Z"/>
                    <w:rFonts w:eastAsiaTheme="minorEastAsia"/>
                    <w:i/>
                  </w:rPr>
                </w:rPrChange>
              </w:rPr>
            </w:pPr>
            <w:ins w:id="1183" w:author="LWQ" w:date="2018-07-07T15:43:00Z">
              <w:r>
                <w:rPr>
                  <w:rFonts w:ascii="Times New Roman" w:hAnsi="Times New Roman" w:cs="Times New Roman" w:eastAsiaTheme="minorHAnsi"/>
                  <w:i w:val="0"/>
                  <w:color w:val="222222"/>
                  <w:sz w:val="16"/>
                  <w:szCs w:val="16"/>
                  <w:highlight w:val="green"/>
                  <w:shd w:val="clear" w:color="auto" w:fill="FFFFFF"/>
                  <w:rPrChange w:id="1184" w:author="LWQ" w:date="2018-07-07T15:54:00Z">
                    <w:rPr>
                      <w:i/>
                    </w:rPr>
                  </w:rPrChange>
                </w:rPr>
                <w:t>-0.125769</w:t>
              </w:r>
            </w:ins>
          </w:p>
        </w:tc>
        <w:tc>
          <w:tcPr>
            <w:tcW w:w="1062" w:type="dxa"/>
          </w:tcPr>
          <w:p>
            <w:pPr>
              <w:spacing w:after="0" w:line="240" w:lineRule="auto"/>
              <w:rPr>
                <w:ins w:id="1185" w:author="LWQ" w:date="2018-07-07T15:42:00Z"/>
                <w:rFonts w:ascii="Times New Roman" w:hAnsi="Times New Roman" w:cs="Times New Roman" w:eastAsiaTheme="minorHAnsi"/>
                <w:i w:val="0"/>
                <w:color w:val="222222"/>
                <w:sz w:val="16"/>
                <w:szCs w:val="16"/>
                <w:highlight w:val="green"/>
                <w:shd w:val="clear" w:color="auto" w:fill="FFFFFF"/>
                <w:rPrChange w:id="1186" w:author="LWQ" w:date="2018-07-07T15:54:00Z">
                  <w:rPr>
                    <w:ins w:id="1187" w:author="LWQ" w:date="2018-07-07T15:42:00Z"/>
                    <w:rFonts w:eastAsiaTheme="minorEastAsia"/>
                    <w:i/>
                  </w:rPr>
                </w:rPrChange>
              </w:rPr>
            </w:pPr>
            <w:ins w:id="1188" w:author="LWQ" w:date="2018-07-07T15:43:00Z">
              <w:r>
                <w:rPr>
                  <w:rFonts w:ascii="Times New Roman" w:hAnsi="Times New Roman" w:cs="Times New Roman" w:eastAsiaTheme="minorHAnsi"/>
                  <w:i w:val="0"/>
                  <w:color w:val="222222"/>
                  <w:sz w:val="16"/>
                  <w:szCs w:val="16"/>
                  <w:highlight w:val="green"/>
                  <w:shd w:val="clear" w:color="auto" w:fill="FFFFFF"/>
                  <w:rPrChange w:id="1189" w:author="LWQ" w:date="2018-07-07T15:54:00Z">
                    <w:rPr>
                      <w:i/>
                    </w:rPr>
                  </w:rPrChange>
                </w:rPr>
                <w:t>0.0377009</w:t>
              </w:r>
            </w:ins>
          </w:p>
        </w:tc>
        <w:tc>
          <w:tcPr>
            <w:tcW w:w="1115" w:type="dxa"/>
          </w:tcPr>
          <w:p>
            <w:pPr>
              <w:spacing w:after="0" w:line="240" w:lineRule="auto"/>
              <w:rPr>
                <w:ins w:id="1190" w:author="LWQ" w:date="2018-07-07T15:42:00Z"/>
                <w:rFonts w:ascii="Times New Roman" w:hAnsi="Times New Roman" w:cs="Times New Roman" w:eastAsiaTheme="minorHAnsi"/>
                <w:i w:val="0"/>
                <w:color w:val="222222"/>
                <w:sz w:val="16"/>
                <w:szCs w:val="16"/>
                <w:highlight w:val="green"/>
                <w:shd w:val="clear" w:color="auto" w:fill="FFFFFF"/>
                <w:rPrChange w:id="1191" w:author="LWQ" w:date="2018-07-07T15:54:00Z">
                  <w:rPr>
                    <w:ins w:id="1192" w:author="LWQ" w:date="2018-07-07T15:42:00Z"/>
                    <w:rFonts w:eastAsiaTheme="minorEastAsia"/>
                    <w:i/>
                  </w:rPr>
                </w:rPrChange>
              </w:rPr>
            </w:pPr>
            <w:ins w:id="1193" w:author="LWQ" w:date="2018-07-07T15:43:00Z">
              <w:r>
                <w:rPr>
                  <w:rFonts w:ascii="Times New Roman" w:hAnsi="Times New Roman" w:cs="Times New Roman" w:eastAsiaTheme="minorHAnsi"/>
                  <w:i w:val="0"/>
                  <w:color w:val="222222"/>
                  <w:sz w:val="16"/>
                  <w:szCs w:val="16"/>
                  <w:highlight w:val="green"/>
                  <w:shd w:val="clear" w:color="auto" w:fill="FFFFFF"/>
                  <w:rPrChange w:id="1194" w:author="LWQ" w:date="2018-07-07T15:54:00Z">
                    <w:rPr>
                      <w:i/>
                    </w:rPr>
                  </w:rPrChange>
                </w:rPr>
                <w:t>-0.0143843</w:t>
              </w:r>
            </w:ins>
          </w:p>
        </w:tc>
        <w:tc>
          <w:tcPr>
            <w:tcW w:w="1151" w:type="dxa"/>
          </w:tcPr>
          <w:p>
            <w:pPr>
              <w:spacing w:after="0" w:line="240" w:lineRule="auto"/>
              <w:rPr>
                <w:ins w:id="1195" w:author="LWQ" w:date="2018-07-07T15:42:00Z"/>
                <w:rFonts w:ascii="Times New Roman" w:hAnsi="Times New Roman" w:cs="Times New Roman" w:eastAsiaTheme="minorHAnsi"/>
                <w:i w:val="0"/>
                <w:color w:val="222222"/>
                <w:sz w:val="16"/>
                <w:szCs w:val="16"/>
                <w:highlight w:val="green"/>
                <w:shd w:val="clear" w:color="auto" w:fill="FFFFFF"/>
                <w:rPrChange w:id="1196" w:author="LWQ" w:date="2018-07-07T15:54:00Z">
                  <w:rPr>
                    <w:ins w:id="1197" w:author="LWQ" w:date="2018-07-07T15:42:00Z"/>
                    <w:rFonts w:eastAsiaTheme="minorEastAsia"/>
                    <w:i/>
                  </w:rPr>
                </w:rPrChange>
              </w:rPr>
            </w:pPr>
            <w:ins w:id="1198" w:author="LWQ" w:date="2018-07-07T15:43:00Z">
              <w:r>
                <w:rPr>
                  <w:rFonts w:ascii="Times New Roman" w:hAnsi="Times New Roman" w:cs="Times New Roman" w:eastAsiaTheme="minorHAnsi"/>
                  <w:i w:val="0"/>
                  <w:color w:val="222222"/>
                  <w:sz w:val="16"/>
                  <w:szCs w:val="16"/>
                  <w:highlight w:val="green"/>
                  <w:shd w:val="clear" w:color="auto" w:fill="FFFFFF"/>
                  <w:rPrChange w:id="1199" w:author="LWQ" w:date="2018-07-07T15:54:00Z">
                    <w:rPr>
                      <w:i/>
                    </w:rPr>
                  </w:rPrChange>
                </w:rPr>
                <w:t>0.00566346</w:t>
              </w:r>
            </w:ins>
          </w:p>
        </w:tc>
        <w:tc>
          <w:tcPr>
            <w:tcW w:w="1333" w:type="dxa"/>
          </w:tcPr>
          <w:p>
            <w:pPr>
              <w:spacing w:after="0" w:line="240" w:lineRule="auto"/>
              <w:rPr>
                <w:ins w:id="1200" w:author="LWQ" w:date="2018-07-07T15:42:00Z"/>
                <w:rFonts w:ascii="Times New Roman" w:hAnsi="Times New Roman" w:cs="Times New Roman" w:eastAsiaTheme="minorHAnsi"/>
                <w:i w:val="0"/>
                <w:color w:val="222222"/>
                <w:sz w:val="16"/>
                <w:szCs w:val="16"/>
                <w:highlight w:val="green"/>
                <w:shd w:val="clear" w:color="auto" w:fill="FFFFFF"/>
                <w:rPrChange w:id="1201" w:author="LWQ" w:date="2018-07-07T15:54:00Z">
                  <w:rPr>
                    <w:ins w:id="1202" w:author="LWQ" w:date="2018-07-07T15:42:00Z"/>
                    <w:rFonts w:eastAsiaTheme="minorEastAsia"/>
                    <w:i/>
                  </w:rPr>
                </w:rPrChange>
              </w:rPr>
            </w:pPr>
            <w:ins w:id="1203" w:author="LWQ" w:date="2018-07-07T15:43:00Z">
              <w:r>
                <w:rPr>
                  <w:rFonts w:ascii="Times New Roman" w:hAnsi="Times New Roman" w:cs="Times New Roman" w:eastAsiaTheme="minorHAnsi"/>
                  <w:i w:val="0"/>
                  <w:color w:val="222222"/>
                  <w:sz w:val="16"/>
                  <w:szCs w:val="16"/>
                  <w:highlight w:val="green"/>
                  <w:shd w:val="clear" w:color="auto" w:fill="FFFFFF"/>
                  <w:rPrChange w:id="1204" w:author="LWQ" w:date="2018-07-07T15:54:00Z">
                    <w:rPr>
                      <w:i/>
                    </w:rPr>
                  </w:rPrChange>
                </w:rPr>
                <w:t>-0.00196182</w:t>
              </w:r>
            </w:ins>
          </w:p>
        </w:tc>
        <w:tc>
          <w:tcPr>
            <w:tcW w:w="1329" w:type="dxa"/>
          </w:tcPr>
          <w:p>
            <w:pPr>
              <w:spacing w:after="0" w:line="240" w:lineRule="auto"/>
              <w:rPr>
                <w:ins w:id="1205" w:author="LWQ" w:date="2018-07-07T15:42:00Z"/>
                <w:rFonts w:ascii="Times New Roman" w:hAnsi="Times New Roman" w:cs="Times New Roman" w:eastAsiaTheme="minorHAnsi"/>
                <w:i w:val="0"/>
                <w:color w:val="222222"/>
                <w:sz w:val="16"/>
                <w:szCs w:val="16"/>
                <w:highlight w:val="green"/>
                <w:shd w:val="clear" w:color="auto" w:fill="FFFFFF"/>
                <w:rPrChange w:id="1206" w:author="LWQ" w:date="2018-07-07T15:54:00Z">
                  <w:rPr>
                    <w:ins w:id="1207" w:author="LWQ" w:date="2018-07-07T15:42:00Z"/>
                    <w:rFonts w:eastAsiaTheme="minorEastAsia"/>
                    <w:i/>
                  </w:rPr>
                </w:rPrChange>
              </w:rPr>
            </w:pPr>
            <w:ins w:id="1208" w:author="LWQ" w:date="2018-07-07T15:43:00Z">
              <w:r>
                <w:rPr>
                  <w:rFonts w:ascii="Times New Roman" w:hAnsi="Times New Roman" w:cs="Times New Roman" w:eastAsiaTheme="minorHAnsi"/>
                  <w:i w:val="0"/>
                  <w:color w:val="222222"/>
                  <w:sz w:val="16"/>
                  <w:szCs w:val="16"/>
                  <w:highlight w:val="green"/>
                  <w:shd w:val="clear" w:color="auto" w:fill="FFFFFF"/>
                  <w:rPrChange w:id="1209" w:author="LWQ" w:date="2018-07-07T15:54:00Z">
                    <w:rPr>
                      <w:i/>
                    </w:rPr>
                  </w:rPrChange>
                </w:rPr>
                <w:t>0.00041549</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211" w:author="LWQ" w:date="2018-07-07T15:33: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del w:id="1210" w:author="LWQ" w:date="2018-07-07T15:33:00Z"/>
          <w:trPrChange w:id="1211" w:author="LWQ" w:date="2018-07-07T15:33:00Z">
            <w:trPr>
              <w:trHeight w:val="368" w:hRule="atLeast"/>
            </w:trPr>
          </w:trPrChange>
        </w:trPr>
        <w:tc>
          <w:tcPr>
            <w:tcW w:w="928" w:type="dxa"/>
            <w:tcPrChange w:id="1212" w:author="LWQ" w:date="2018-07-07T15:33:00Z">
              <w:tcPr>
                <w:tcW w:w="928" w:type="dxa"/>
              </w:tcPr>
            </w:tcPrChange>
          </w:tcPr>
          <w:p>
            <w:pPr>
              <w:spacing w:after="0" w:line="240" w:lineRule="auto"/>
              <w:rPr>
                <w:del w:id="1213" w:author="LWQ" w:date="2018-07-07T15:33:00Z"/>
                <w:rFonts w:ascii="Times New Roman" w:hAnsi="Times New Roman" w:cs="Times New Roman" w:eastAsiaTheme="minorHAnsi"/>
                <w:sz w:val="16"/>
                <w:szCs w:val="16"/>
                <w:highlight w:val="green"/>
                <w:rPrChange w:id="1214" w:author="LWQ" w:date="2018-07-07T15:54:00Z">
                  <w:rPr>
                    <w:del w:id="1215" w:author="LWQ" w:date="2018-07-07T15:33:00Z"/>
                    <w:rFonts w:eastAsiaTheme="minorEastAsia"/>
                    <w:sz w:val="16"/>
                    <w:szCs w:val="16"/>
                  </w:rPr>
                </w:rPrChange>
              </w:rPr>
            </w:pPr>
            <w:ins w:id="1216" w:author="Administrator" w:date="2018-07-07T11:54:00Z">
              <w:del w:id="1217" w:author="LWQ" w:date="2018-07-07T15:33:00Z">
                <w:r>
                  <w:rPr>
                    <w:rFonts w:ascii="Times New Roman" w:hAnsi="Times New Roman" w:cs="Times New Roman" w:eastAsiaTheme="minorHAnsi"/>
                    <w:color w:val="222222"/>
                    <w:sz w:val="16"/>
                    <w:szCs w:val="16"/>
                    <w:highlight w:val="green"/>
                    <w:shd w:val="clear" w:color="auto" w:fill="FFFFFF"/>
                    <w:rPrChange w:id="1218" w:author="LWQ" w:date="2018-07-07T15:54:00Z">
                      <w:rPr>
                        <w:rFonts w:ascii="Arial" w:hAnsi="Arial" w:cs="Arial"/>
                        <w:color w:val="222222"/>
                        <w:sz w:val="16"/>
                        <w:szCs w:val="16"/>
                        <w:shd w:val="clear" w:color="auto" w:fill="FFFFFF"/>
                      </w:rPr>
                    </w:rPrChange>
                  </w:rPr>
                  <w:delText>1.22861</w:delText>
                </w:r>
              </w:del>
            </w:ins>
          </w:p>
        </w:tc>
        <w:tc>
          <w:tcPr>
            <w:tcW w:w="1026" w:type="dxa"/>
            <w:tcPrChange w:id="1219" w:author="LWQ" w:date="2018-07-07T15:33:00Z">
              <w:tcPr>
                <w:tcW w:w="1026" w:type="dxa"/>
              </w:tcPr>
            </w:tcPrChange>
          </w:tcPr>
          <w:p>
            <w:pPr>
              <w:spacing w:after="0" w:line="240" w:lineRule="auto"/>
              <w:rPr>
                <w:del w:id="1220" w:author="LWQ" w:date="2018-07-07T15:33:00Z"/>
                <w:rFonts w:ascii="Times New Roman" w:hAnsi="Times New Roman" w:cs="Times New Roman" w:eastAsiaTheme="minorHAnsi"/>
                <w:sz w:val="16"/>
                <w:szCs w:val="16"/>
                <w:highlight w:val="green"/>
                <w:rPrChange w:id="1221" w:author="LWQ" w:date="2018-07-07T15:54:00Z">
                  <w:rPr>
                    <w:del w:id="1222" w:author="LWQ" w:date="2018-07-07T15:33:00Z"/>
                    <w:rFonts w:eastAsiaTheme="minorEastAsia"/>
                    <w:sz w:val="16"/>
                    <w:szCs w:val="16"/>
                  </w:rPr>
                </w:rPrChange>
              </w:rPr>
            </w:pPr>
            <w:ins w:id="1223" w:author="Administrator" w:date="2018-07-07T11:54:00Z">
              <w:del w:id="1224" w:author="LWQ" w:date="2018-07-07T15:33:00Z">
                <w:r>
                  <w:rPr>
                    <w:rFonts w:ascii="Times New Roman" w:hAnsi="Times New Roman" w:cs="Times New Roman" w:eastAsiaTheme="minorHAnsi"/>
                    <w:color w:val="222222"/>
                    <w:sz w:val="16"/>
                    <w:szCs w:val="16"/>
                    <w:highlight w:val="green"/>
                    <w:shd w:val="clear" w:color="auto" w:fill="FFFFFF"/>
                    <w:rPrChange w:id="1225" w:author="LWQ" w:date="2018-07-07T15:54:00Z">
                      <w:rPr>
                        <w:rFonts w:ascii="Arial" w:hAnsi="Arial" w:cs="Arial"/>
                        <w:color w:val="222222"/>
                        <w:sz w:val="16"/>
                        <w:szCs w:val="16"/>
                        <w:shd w:val="clear" w:color="auto" w:fill="FFFFFF"/>
                      </w:rPr>
                    </w:rPrChange>
                  </w:rPr>
                  <w:delText>-0.102384</w:delText>
                </w:r>
              </w:del>
            </w:ins>
          </w:p>
        </w:tc>
        <w:tc>
          <w:tcPr>
            <w:tcW w:w="1062" w:type="dxa"/>
            <w:tcPrChange w:id="1226" w:author="LWQ" w:date="2018-07-07T15:33:00Z">
              <w:tcPr>
                <w:tcW w:w="1062" w:type="dxa"/>
              </w:tcPr>
            </w:tcPrChange>
          </w:tcPr>
          <w:p>
            <w:pPr>
              <w:spacing w:after="0" w:line="240" w:lineRule="auto"/>
              <w:rPr>
                <w:del w:id="1227" w:author="LWQ" w:date="2018-07-07T15:33:00Z"/>
                <w:rFonts w:ascii="Times New Roman" w:hAnsi="Times New Roman" w:cs="Times New Roman" w:eastAsiaTheme="minorHAnsi"/>
                <w:sz w:val="16"/>
                <w:szCs w:val="16"/>
                <w:highlight w:val="green"/>
                <w:rPrChange w:id="1228" w:author="LWQ" w:date="2018-07-07T15:54:00Z">
                  <w:rPr>
                    <w:del w:id="1229" w:author="LWQ" w:date="2018-07-07T15:33:00Z"/>
                    <w:rFonts w:eastAsiaTheme="minorEastAsia"/>
                    <w:sz w:val="16"/>
                    <w:szCs w:val="16"/>
                  </w:rPr>
                </w:rPrChange>
              </w:rPr>
            </w:pPr>
            <w:ins w:id="1230" w:author="Administrator" w:date="2018-07-07T11:54:00Z">
              <w:del w:id="1231" w:author="LWQ" w:date="2018-07-07T15:33:00Z">
                <w:r>
                  <w:rPr>
                    <w:rFonts w:ascii="Times New Roman" w:hAnsi="Times New Roman" w:cs="Times New Roman" w:eastAsiaTheme="minorHAnsi"/>
                    <w:color w:val="222222"/>
                    <w:sz w:val="16"/>
                    <w:szCs w:val="16"/>
                    <w:highlight w:val="green"/>
                    <w:shd w:val="clear" w:color="auto" w:fill="FFFFFF"/>
                    <w:rPrChange w:id="1232" w:author="LWQ" w:date="2018-07-07T15:54:00Z">
                      <w:rPr>
                        <w:rFonts w:ascii="Arial" w:hAnsi="Arial" w:cs="Arial"/>
                        <w:color w:val="222222"/>
                        <w:sz w:val="16"/>
                        <w:szCs w:val="16"/>
                        <w:shd w:val="clear" w:color="auto" w:fill="FFFFFF"/>
                      </w:rPr>
                    </w:rPrChange>
                  </w:rPr>
                  <w:delText>0.0204768</w:delText>
                </w:r>
              </w:del>
            </w:ins>
          </w:p>
        </w:tc>
        <w:tc>
          <w:tcPr>
            <w:tcW w:w="1115" w:type="dxa"/>
            <w:tcPrChange w:id="1233" w:author="LWQ" w:date="2018-07-07T15:33:00Z">
              <w:tcPr>
                <w:tcW w:w="1115" w:type="dxa"/>
              </w:tcPr>
            </w:tcPrChange>
          </w:tcPr>
          <w:p>
            <w:pPr>
              <w:spacing w:after="0" w:line="240" w:lineRule="auto"/>
              <w:rPr>
                <w:del w:id="1234" w:author="LWQ" w:date="2018-07-07T15:33:00Z"/>
                <w:rFonts w:ascii="Times New Roman" w:hAnsi="Times New Roman" w:cs="Times New Roman" w:eastAsiaTheme="minorHAnsi"/>
                <w:sz w:val="16"/>
                <w:szCs w:val="16"/>
                <w:highlight w:val="green"/>
                <w:rPrChange w:id="1235" w:author="LWQ" w:date="2018-07-07T15:54:00Z">
                  <w:rPr>
                    <w:del w:id="1236" w:author="LWQ" w:date="2018-07-07T15:33:00Z"/>
                    <w:rFonts w:eastAsiaTheme="minorEastAsia"/>
                    <w:sz w:val="16"/>
                    <w:szCs w:val="16"/>
                  </w:rPr>
                </w:rPrChange>
              </w:rPr>
            </w:pPr>
            <w:ins w:id="1237" w:author="Administrator" w:date="2018-07-07T11:54:00Z">
              <w:del w:id="1238" w:author="LWQ" w:date="2018-07-07T15:33:00Z">
                <w:r>
                  <w:rPr>
                    <w:rFonts w:ascii="Times New Roman" w:hAnsi="Times New Roman" w:cs="Times New Roman" w:eastAsiaTheme="minorHAnsi"/>
                    <w:color w:val="222222"/>
                    <w:sz w:val="16"/>
                    <w:szCs w:val="16"/>
                    <w:highlight w:val="green"/>
                    <w:shd w:val="clear" w:color="auto" w:fill="FFFFFF"/>
                    <w:rPrChange w:id="1239" w:author="LWQ" w:date="2018-07-07T15:54:00Z">
                      <w:rPr>
                        <w:rFonts w:ascii="Arial" w:hAnsi="Arial" w:cs="Arial"/>
                        <w:color w:val="222222"/>
                        <w:sz w:val="16"/>
                        <w:szCs w:val="16"/>
                        <w:shd w:val="clear" w:color="auto" w:fill="FFFFFF"/>
                      </w:rPr>
                    </w:rPrChange>
                  </w:rPr>
                  <w:delText>-0.00417893</w:delText>
                </w:r>
              </w:del>
            </w:ins>
          </w:p>
        </w:tc>
        <w:tc>
          <w:tcPr>
            <w:tcW w:w="1151" w:type="dxa"/>
            <w:tcPrChange w:id="1240" w:author="LWQ" w:date="2018-07-07T15:33:00Z">
              <w:tcPr>
                <w:tcW w:w="1151" w:type="dxa"/>
              </w:tcPr>
            </w:tcPrChange>
          </w:tcPr>
          <w:p>
            <w:pPr>
              <w:spacing w:after="0" w:line="240" w:lineRule="auto"/>
              <w:rPr>
                <w:del w:id="1241" w:author="LWQ" w:date="2018-07-07T15:33:00Z"/>
                <w:rFonts w:ascii="Times New Roman" w:hAnsi="Times New Roman" w:cs="Times New Roman" w:eastAsiaTheme="minorHAnsi"/>
                <w:sz w:val="16"/>
                <w:szCs w:val="16"/>
                <w:highlight w:val="green"/>
                <w:rPrChange w:id="1242" w:author="LWQ" w:date="2018-07-07T15:54:00Z">
                  <w:rPr>
                    <w:del w:id="1243" w:author="LWQ" w:date="2018-07-07T15:33:00Z"/>
                    <w:rFonts w:eastAsiaTheme="minorEastAsia"/>
                    <w:sz w:val="16"/>
                    <w:szCs w:val="16"/>
                  </w:rPr>
                </w:rPrChange>
              </w:rPr>
            </w:pPr>
            <w:ins w:id="1244" w:author="Administrator" w:date="2018-07-07T11:54:00Z">
              <w:del w:id="1245" w:author="LWQ" w:date="2018-07-07T15:33:00Z">
                <w:r>
                  <w:rPr>
                    <w:rFonts w:ascii="Times New Roman" w:hAnsi="Times New Roman" w:cs="Times New Roman" w:eastAsiaTheme="minorHAnsi"/>
                    <w:color w:val="222222"/>
                    <w:sz w:val="16"/>
                    <w:szCs w:val="16"/>
                    <w:highlight w:val="green"/>
                    <w:shd w:val="clear" w:color="auto" w:fill="FFFFFF"/>
                    <w:rPrChange w:id="1246" w:author="LWQ" w:date="2018-07-07T15:54:00Z">
                      <w:rPr>
                        <w:rFonts w:ascii="Arial" w:hAnsi="Arial" w:cs="Arial"/>
                        <w:color w:val="222222"/>
                        <w:sz w:val="16"/>
                        <w:szCs w:val="16"/>
                        <w:shd w:val="clear" w:color="auto" w:fill="FFFFFF"/>
                      </w:rPr>
                    </w:rPrChange>
                  </w:rPr>
                  <w:delText>0.000689454</w:delText>
                </w:r>
              </w:del>
            </w:ins>
          </w:p>
        </w:tc>
        <w:tc>
          <w:tcPr>
            <w:tcW w:w="1333" w:type="dxa"/>
            <w:tcPrChange w:id="1247" w:author="LWQ" w:date="2018-07-07T15:33:00Z">
              <w:tcPr>
                <w:tcW w:w="1333" w:type="dxa"/>
              </w:tcPr>
            </w:tcPrChange>
          </w:tcPr>
          <w:p>
            <w:pPr>
              <w:spacing w:after="0" w:line="240" w:lineRule="auto"/>
              <w:rPr>
                <w:del w:id="1248" w:author="LWQ" w:date="2018-07-07T15:33:00Z"/>
                <w:rFonts w:ascii="Times New Roman" w:hAnsi="Times New Roman" w:cs="Times New Roman" w:eastAsiaTheme="minorHAnsi"/>
                <w:sz w:val="16"/>
                <w:szCs w:val="16"/>
                <w:highlight w:val="green"/>
                <w:rPrChange w:id="1249" w:author="LWQ" w:date="2018-07-07T15:54:00Z">
                  <w:rPr>
                    <w:del w:id="1250" w:author="LWQ" w:date="2018-07-07T15:33:00Z"/>
                    <w:rFonts w:eastAsiaTheme="minorEastAsia"/>
                    <w:sz w:val="16"/>
                    <w:szCs w:val="16"/>
                  </w:rPr>
                </w:rPrChange>
              </w:rPr>
            </w:pPr>
            <w:ins w:id="1251" w:author="Administrator" w:date="2018-07-07T11:54:00Z">
              <w:del w:id="1252" w:author="LWQ" w:date="2018-07-07T15:33:00Z">
                <w:r>
                  <w:rPr>
                    <w:rFonts w:ascii="Times New Roman" w:hAnsi="Times New Roman" w:cs="Times New Roman" w:eastAsiaTheme="minorHAnsi"/>
                    <w:color w:val="222222"/>
                    <w:sz w:val="16"/>
                    <w:szCs w:val="16"/>
                    <w:highlight w:val="green"/>
                    <w:shd w:val="clear" w:color="auto" w:fill="FFFFFF"/>
                    <w:rPrChange w:id="1253" w:author="LWQ" w:date="2018-07-07T15:54:00Z">
                      <w:rPr>
                        <w:rFonts w:ascii="Arial" w:hAnsi="Arial" w:cs="Arial"/>
                        <w:color w:val="222222"/>
                        <w:sz w:val="16"/>
                        <w:szCs w:val="16"/>
                        <w:shd w:val="clear" w:color="auto" w:fill="FFFFFF"/>
                      </w:rPr>
                    </w:rPrChange>
                  </w:rPr>
                  <w:delText>-0.0000769225</w:delText>
                </w:r>
              </w:del>
            </w:ins>
          </w:p>
        </w:tc>
        <w:tc>
          <w:tcPr>
            <w:tcW w:w="1329" w:type="dxa"/>
            <w:tcPrChange w:id="1254" w:author="LWQ" w:date="2018-07-07T15:33:00Z">
              <w:tcPr>
                <w:tcW w:w="1329" w:type="dxa"/>
              </w:tcPr>
            </w:tcPrChange>
          </w:tcPr>
          <w:p>
            <w:pPr>
              <w:spacing w:after="0" w:line="240" w:lineRule="auto"/>
              <w:rPr>
                <w:del w:id="1255" w:author="LWQ" w:date="2018-07-07T15:33:00Z"/>
                <w:rFonts w:ascii="Times New Roman" w:hAnsi="Times New Roman" w:cs="Times New Roman" w:eastAsiaTheme="minorHAnsi"/>
                <w:sz w:val="16"/>
                <w:szCs w:val="16"/>
                <w:highlight w:val="green"/>
                <w:rPrChange w:id="1256" w:author="LWQ" w:date="2018-07-07T15:54:00Z">
                  <w:rPr>
                    <w:del w:id="1257" w:author="LWQ" w:date="2018-07-07T15:33:00Z"/>
                    <w:rFonts w:eastAsiaTheme="minorEastAsia"/>
                    <w:sz w:val="16"/>
                    <w:szCs w:val="16"/>
                  </w:rPr>
                </w:rPrChange>
              </w:rPr>
            </w:pPr>
            <w:ins w:id="1258" w:author="Administrator" w:date="2018-07-07T11:54:00Z">
              <w:del w:id="1259" w:author="LWQ" w:date="2018-07-07T15:33:00Z">
                <w:r>
                  <w:rPr>
                    <w:rFonts w:ascii="Times New Roman" w:hAnsi="Times New Roman" w:cs="Times New Roman" w:eastAsiaTheme="minorHAnsi"/>
                    <w:color w:val="222222"/>
                    <w:sz w:val="16"/>
                    <w:szCs w:val="16"/>
                    <w:highlight w:val="green"/>
                    <w:shd w:val="clear" w:color="auto" w:fill="FFFFFF"/>
                    <w:rPrChange w:id="1260" w:author="LWQ" w:date="2018-07-07T15:54:00Z">
                      <w:rPr>
                        <w:rFonts w:ascii="Arial" w:hAnsi="Arial" w:cs="Arial"/>
                        <w:color w:val="222222"/>
                        <w:sz w:val="16"/>
                        <w:szCs w:val="16"/>
                        <w:shd w:val="clear" w:color="auto" w:fill="FFFFFF"/>
                      </w:rPr>
                    </w:rPrChange>
                  </w:rPr>
                  <w:delText>0.00000423651</w:delText>
                </w:r>
              </w:del>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262" w:author="LWQ" w:date="2018-07-07T15:33: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del w:id="1261" w:author="LWQ" w:date="2018-07-07T15:33:00Z"/>
          <w:trPrChange w:id="1262" w:author="LWQ" w:date="2018-07-07T15:33:00Z">
            <w:trPr>
              <w:trHeight w:val="368" w:hRule="atLeast"/>
            </w:trPr>
          </w:trPrChange>
        </w:trPr>
        <w:tc>
          <w:tcPr>
            <w:tcW w:w="928" w:type="dxa"/>
            <w:tcPrChange w:id="1263" w:author="LWQ" w:date="2018-07-07T15:33:00Z">
              <w:tcPr>
                <w:tcW w:w="928" w:type="dxa"/>
              </w:tcPr>
            </w:tcPrChange>
          </w:tcPr>
          <w:p>
            <w:pPr>
              <w:spacing w:after="0" w:line="240" w:lineRule="auto"/>
              <w:rPr>
                <w:del w:id="1264" w:author="LWQ" w:date="2018-07-07T15:33:00Z"/>
                <w:rFonts w:ascii="Times New Roman" w:hAnsi="Times New Roman" w:cs="Times New Roman" w:eastAsiaTheme="minorHAnsi"/>
                <w:sz w:val="16"/>
                <w:szCs w:val="16"/>
                <w:highlight w:val="green"/>
                <w:rPrChange w:id="1265" w:author="LWQ" w:date="2018-07-07T15:54:00Z">
                  <w:rPr>
                    <w:del w:id="1266" w:author="LWQ" w:date="2018-07-07T15:33:00Z"/>
                    <w:rFonts w:eastAsiaTheme="minorEastAsia"/>
                    <w:sz w:val="16"/>
                    <w:szCs w:val="16"/>
                  </w:rPr>
                </w:rPrChange>
              </w:rPr>
            </w:pPr>
            <w:ins w:id="1267" w:author="Administrator" w:date="2018-07-07T11:54:00Z">
              <w:del w:id="1268" w:author="LWQ" w:date="2018-07-07T15:33:00Z">
                <w:r>
                  <w:rPr>
                    <w:rFonts w:ascii="Times New Roman" w:hAnsi="Times New Roman" w:cs="Times New Roman" w:eastAsiaTheme="minorHAnsi"/>
                    <w:color w:val="222222"/>
                    <w:sz w:val="16"/>
                    <w:szCs w:val="16"/>
                    <w:highlight w:val="green"/>
                    <w:shd w:val="clear" w:color="auto" w:fill="FFFFFF"/>
                    <w:rPrChange w:id="1269" w:author="LWQ" w:date="2018-07-07T15:54:00Z">
                      <w:rPr>
                        <w:rFonts w:ascii="Arial" w:hAnsi="Arial" w:cs="Arial"/>
                        <w:color w:val="222222"/>
                        <w:sz w:val="16"/>
                        <w:szCs w:val="16"/>
                        <w:shd w:val="clear" w:color="auto" w:fill="FFFFFF"/>
                      </w:rPr>
                    </w:rPrChange>
                  </w:rPr>
                  <w:delText xml:space="preserve">1.25438    </w:delText>
                </w:r>
              </w:del>
            </w:ins>
          </w:p>
        </w:tc>
        <w:tc>
          <w:tcPr>
            <w:tcW w:w="1026" w:type="dxa"/>
            <w:tcPrChange w:id="1270" w:author="LWQ" w:date="2018-07-07T15:33:00Z">
              <w:tcPr>
                <w:tcW w:w="1026" w:type="dxa"/>
              </w:tcPr>
            </w:tcPrChange>
          </w:tcPr>
          <w:p>
            <w:pPr>
              <w:spacing w:after="0" w:line="240" w:lineRule="auto"/>
              <w:rPr>
                <w:del w:id="1271" w:author="LWQ" w:date="2018-07-07T15:33:00Z"/>
                <w:rFonts w:ascii="Times New Roman" w:hAnsi="Times New Roman" w:cs="Times New Roman" w:eastAsiaTheme="minorHAnsi"/>
                <w:sz w:val="16"/>
                <w:szCs w:val="16"/>
                <w:highlight w:val="green"/>
                <w:rPrChange w:id="1272" w:author="LWQ" w:date="2018-07-07T15:54:00Z">
                  <w:rPr>
                    <w:del w:id="1273" w:author="LWQ" w:date="2018-07-07T15:33:00Z"/>
                    <w:rFonts w:eastAsiaTheme="minorEastAsia"/>
                    <w:sz w:val="16"/>
                    <w:szCs w:val="16"/>
                  </w:rPr>
                </w:rPrChange>
              </w:rPr>
            </w:pPr>
            <w:ins w:id="1274" w:author="Administrator" w:date="2018-07-07T11:54:00Z">
              <w:del w:id="1275" w:author="LWQ" w:date="2018-07-07T15:33:00Z">
                <w:r>
                  <w:rPr>
                    <w:rFonts w:ascii="Times New Roman" w:hAnsi="Times New Roman" w:cs="Times New Roman" w:eastAsiaTheme="minorHAnsi"/>
                    <w:color w:val="222222"/>
                    <w:sz w:val="16"/>
                    <w:szCs w:val="16"/>
                    <w:highlight w:val="green"/>
                    <w:shd w:val="clear" w:color="auto" w:fill="FFFFFF"/>
                    <w:rPrChange w:id="1276" w:author="LWQ" w:date="2018-07-07T15:54:00Z">
                      <w:rPr>
                        <w:rFonts w:ascii="Arial" w:hAnsi="Arial" w:cs="Arial"/>
                        <w:color w:val="222222"/>
                        <w:sz w:val="16"/>
                        <w:szCs w:val="16"/>
                        <w:shd w:val="clear" w:color="auto" w:fill="FFFFFF"/>
                      </w:rPr>
                    </w:rPrChange>
                  </w:rPr>
                  <w:delText>-0.1235307</w:delText>
                </w:r>
              </w:del>
            </w:ins>
          </w:p>
        </w:tc>
        <w:tc>
          <w:tcPr>
            <w:tcW w:w="1062" w:type="dxa"/>
            <w:tcPrChange w:id="1277" w:author="LWQ" w:date="2018-07-07T15:33:00Z">
              <w:tcPr>
                <w:tcW w:w="1062" w:type="dxa"/>
              </w:tcPr>
            </w:tcPrChange>
          </w:tcPr>
          <w:p>
            <w:pPr>
              <w:spacing w:after="0" w:line="240" w:lineRule="auto"/>
              <w:rPr>
                <w:del w:id="1278" w:author="LWQ" w:date="2018-07-07T15:33:00Z"/>
                <w:rFonts w:ascii="Times New Roman" w:hAnsi="Times New Roman" w:cs="Times New Roman" w:eastAsiaTheme="minorHAnsi"/>
                <w:sz w:val="16"/>
                <w:szCs w:val="16"/>
                <w:highlight w:val="green"/>
                <w:rPrChange w:id="1279" w:author="LWQ" w:date="2018-07-07T15:54:00Z">
                  <w:rPr>
                    <w:del w:id="1280" w:author="LWQ" w:date="2018-07-07T15:33:00Z"/>
                    <w:rFonts w:eastAsiaTheme="minorEastAsia"/>
                    <w:sz w:val="16"/>
                    <w:szCs w:val="16"/>
                  </w:rPr>
                </w:rPrChange>
              </w:rPr>
            </w:pPr>
            <w:ins w:id="1281" w:author="Administrator" w:date="2018-07-07T11:54:00Z">
              <w:del w:id="1282" w:author="LWQ" w:date="2018-07-07T15:33:00Z">
                <w:r>
                  <w:rPr>
                    <w:rFonts w:ascii="Times New Roman" w:hAnsi="Times New Roman" w:cs="Times New Roman" w:eastAsiaTheme="minorHAnsi"/>
                    <w:color w:val="222222"/>
                    <w:sz w:val="16"/>
                    <w:szCs w:val="16"/>
                    <w:highlight w:val="green"/>
                    <w:shd w:val="clear" w:color="auto" w:fill="FFFFFF"/>
                    <w:rPrChange w:id="1283" w:author="LWQ" w:date="2018-07-07T15:54:00Z">
                      <w:rPr>
                        <w:rFonts w:ascii="Arial" w:hAnsi="Arial" w:cs="Arial"/>
                        <w:color w:val="222222"/>
                        <w:sz w:val="16"/>
                        <w:szCs w:val="16"/>
                        <w:shd w:val="clear" w:color="auto" w:fill="FFFFFF"/>
                      </w:rPr>
                    </w:rPrChange>
                  </w:rPr>
                  <w:delText>0.03467231</w:delText>
                </w:r>
              </w:del>
            </w:ins>
          </w:p>
        </w:tc>
        <w:tc>
          <w:tcPr>
            <w:tcW w:w="1115" w:type="dxa"/>
            <w:tcPrChange w:id="1284" w:author="LWQ" w:date="2018-07-07T15:33:00Z">
              <w:tcPr>
                <w:tcW w:w="1115" w:type="dxa"/>
              </w:tcPr>
            </w:tcPrChange>
          </w:tcPr>
          <w:p>
            <w:pPr>
              <w:spacing w:after="0" w:line="240" w:lineRule="auto"/>
              <w:rPr>
                <w:del w:id="1285" w:author="LWQ" w:date="2018-07-07T15:33:00Z"/>
                <w:rFonts w:ascii="Times New Roman" w:hAnsi="Times New Roman" w:cs="Times New Roman" w:eastAsiaTheme="minorHAnsi"/>
                <w:sz w:val="16"/>
                <w:szCs w:val="16"/>
                <w:highlight w:val="green"/>
                <w:rPrChange w:id="1286" w:author="LWQ" w:date="2018-07-07T15:54:00Z">
                  <w:rPr>
                    <w:del w:id="1287" w:author="LWQ" w:date="2018-07-07T15:33:00Z"/>
                    <w:rFonts w:eastAsiaTheme="minorEastAsia"/>
                    <w:sz w:val="16"/>
                    <w:szCs w:val="16"/>
                  </w:rPr>
                </w:rPrChange>
              </w:rPr>
            </w:pPr>
            <w:ins w:id="1288" w:author="Administrator" w:date="2018-07-07T11:54:00Z">
              <w:del w:id="1289" w:author="LWQ" w:date="2018-07-07T15:33:00Z">
                <w:r>
                  <w:rPr>
                    <w:rFonts w:ascii="Times New Roman" w:hAnsi="Times New Roman" w:cs="Times New Roman" w:eastAsiaTheme="minorHAnsi"/>
                    <w:color w:val="222222"/>
                    <w:sz w:val="16"/>
                    <w:szCs w:val="16"/>
                    <w:highlight w:val="green"/>
                    <w:shd w:val="clear" w:color="auto" w:fill="FFFFFF"/>
                    <w:rPrChange w:id="1290" w:author="LWQ" w:date="2018-07-07T15:54:00Z">
                      <w:rPr>
                        <w:rFonts w:ascii="Arial" w:hAnsi="Arial" w:cs="Arial"/>
                        <w:color w:val="222222"/>
                        <w:sz w:val="16"/>
                        <w:szCs w:val="16"/>
                        <w:shd w:val="clear" w:color="auto" w:fill="FFFFFF"/>
                      </w:rPr>
                    </w:rPrChange>
                  </w:rPr>
                  <w:delText>-0.01192915</w:delText>
                </w:r>
              </w:del>
            </w:ins>
          </w:p>
        </w:tc>
        <w:tc>
          <w:tcPr>
            <w:tcW w:w="1151" w:type="dxa"/>
            <w:tcPrChange w:id="1291" w:author="LWQ" w:date="2018-07-07T15:33:00Z">
              <w:tcPr>
                <w:tcW w:w="1151" w:type="dxa"/>
              </w:tcPr>
            </w:tcPrChange>
          </w:tcPr>
          <w:p>
            <w:pPr>
              <w:spacing w:after="0" w:line="240" w:lineRule="auto"/>
              <w:rPr>
                <w:del w:id="1292" w:author="LWQ" w:date="2018-07-07T15:33:00Z"/>
                <w:rFonts w:ascii="Times New Roman" w:hAnsi="Times New Roman" w:cs="Times New Roman" w:eastAsiaTheme="minorHAnsi"/>
                <w:sz w:val="16"/>
                <w:szCs w:val="16"/>
                <w:highlight w:val="green"/>
                <w:rPrChange w:id="1293" w:author="LWQ" w:date="2018-07-07T15:54:00Z">
                  <w:rPr>
                    <w:del w:id="1294" w:author="LWQ" w:date="2018-07-07T15:33:00Z"/>
                    <w:rFonts w:eastAsiaTheme="minorEastAsia"/>
                    <w:sz w:val="16"/>
                    <w:szCs w:val="16"/>
                  </w:rPr>
                </w:rPrChange>
              </w:rPr>
            </w:pPr>
            <w:ins w:id="1295" w:author="Administrator" w:date="2018-07-07T11:54:00Z">
              <w:del w:id="1296" w:author="LWQ" w:date="2018-07-07T15:33:00Z">
                <w:r>
                  <w:rPr>
                    <w:rFonts w:ascii="Times New Roman" w:hAnsi="Times New Roman" w:cs="Times New Roman" w:eastAsiaTheme="minorHAnsi"/>
                    <w:color w:val="222222"/>
                    <w:sz w:val="16"/>
                    <w:szCs w:val="16"/>
                    <w:highlight w:val="green"/>
                    <w:shd w:val="clear" w:color="auto" w:fill="FFFFFF"/>
                    <w:rPrChange w:id="1297" w:author="LWQ" w:date="2018-07-07T15:54:00Z">
                      <w:rPr>
                        <w:rFonts w:ascii="Arial" w:hAnsi="Arial" w:cs="Arial"/>
                        <w:color w:val="222222"/>
                        <w:sz w:val="16"/>
                        <w:szCs w:val="16"/>
                        <w:shd w:val="clear" w:color="auto" w:fill="FFFFFF"/>
                      </w:rPr>
                    </w:rPrChange>
                  </w:rPr>
                  <w:delText>0.00405709</w:delText>
                </w:r>
              </w:del>
            </w:ins>
          </w:p>
        </w:tc>
        <w:tc>
          <w:tcPr>
            <w:tcW w:w="1333" w:type="dxa"/>
            <w:tcPrChange w:id="1298" w:author="LWQ" w:date="2018-07-07T15:33:00Z">
              <w:tcPr>
                <w:tcW w:w="1333" w:type="dxa"/>
              </w:tcPr>
            </w:tcPrChange>
          </w:tcPr>
          <w:p>
            <w:pPr>
              <w:spacing w:after="0" w:line="240" w:lineRule="auto"/>
              <w:rPr>
                <w:del w:id="1299" w:author="LWQ" w:date="2018-07-07T15:33:00Z"/>
                <w:rFonts w:ascii="Times New Roman" w:hAnsi="Times New Roman" w:cs="Times New Roman" w:eastAsiaTheme="minorHAnsi"/>
                <w:sz w:val="16"/>
                <w:szCs w:val="16"/>
                <w:highlight w:val="green"/>
                <w:rPrChange w:id="1300" w:author="LWQ" w:date="2018-07-07T15:54:00Z">
                  <w:rPr>
                    <w:del w:id="1301" w:author="LWQ" w:date="2018-07-07T15:33:00Z"/>
                    <w:rFonts w:eastAsiaTheme="minorEastAsia"/>
                    <w:sz w:val="16"/>
                    <w:szCs w:val="16"/>
                  </w:rPr>
                </w:rPrChange>
              </w:rPr>
            </w:pPr>
            <w:ins w:id="1302" w:author="Administrator" w:date="2018-07-07T11:54:00Z">
              <w:del w:id="1303" w:author="LWQ" w:date="2018-07-07T15:33:00Z">
                <w:r>
                  <w:rPr>
                    <w:rFonts w:ascii="Times New Roman" w:hAnsi="Times New Roman" w:cs="Times New Roman" w:eastAsiaTheme="minorHAnsi"/>
                    <w:color w:val="222222"/>
                    <w:sz w:val="16"/>
                    <w:szCs w:val="16"/>
                    <w:highlight w:val="green"/>
                    <w:shd w:val="clear" w:color="auto" w:fill="FFFFFF"/>
                    <w:rPrChange w:id="1304" w:author="LWQ" w:date="2018-07-07T15:54:00Z">
                      <w:rPr>
                        <w:rFonts w:ascii="Arial" w:hAnsi="Arial" w:cs="Arial"/>
                        <w:color w:val="222222"/>
                        <w:sz w:val="16"/>
                        <w:szCs w:val="16"/>
                        <w:shd w:val="clear" w:color="auto" w:fill="FFFFFF"/>
                      </w:rPr>
                    </w:rPrChange>
                  </w:rPr>
                  <w:delText>−0.001191005  </w:delText>
                </w:r>
              </w:del>
            </w:ins>
          </w:p>
        </w:tc>
        <w:tc>
          <w:tcPr>
            <w:tcW w:w="1329" w:type="dxa"/>
            <w:tcPrChange w:id="1305" w:author="LWQ" w:date="2018-07-07T15:33:00Z">
              <w:tcPr>
                <w:tcW w:w="1329" w:type="dxa"/>
              </w:tcPr>
            </w:tcPrChange>
          </w:tcPr>
          <w:p>
            <w:pPr>
              <w:spacing w:after="0" w:line="240" w:lineRule="auto"/>
              <w:rPr>
                <w:del w:id="1306" w:author="LWQ" w:date="2018-07-07T15:33:00Z"/>
                <w:rFonts w:ascii="Times New Roman" w:hAnsi="Times New Roman" w:cs="Times New Roman" w:eastAsiaTheme="minorHAnsi"/>
                <w:sz w:val="16"/>
                <w:szCs w:val="16"/>
                <w:highlight w:val="green"/>
                <w:rPrChange w:id="1307" w:author="LWQ" w:date="2018-07-07T15:54:00Z">
                  <w:rPr>
                    <w:del w:id="1308" w:author="LWQ" w:date="2018-07-07T15:33:00Z"/>
                    <w:rFonts w:eastAsiaTheme="minorEastAsia"/>
                    <w:sz w:val="16"/>
                    <w:szCs w:val="16"/>
                  </w:rPr>
                </w:rPrChange>
              </w:rPr>
            </w:pPr>
            <w:ins w:id="1309" w:author="Administrator" w:date="2018-07-07T11:54:00Z">
              <w:del w:id="1310" w:author="LWQ" w:date="2018-07-07T15:33:00Z">
                <w:r>
                  <w:rPr>
                    <w:rFonts w:ascii="Times New Roman" w:hAnsi="Times New Roman" w:cs="Times New Roman" w:eastAsiaTheme="minorHAnsi"/>
                    <w:color w:val="222222"/>
                    <w:sz w:val="16"/>
                    <w:szCs w:val="16"/>
                    <w:highlight w:val="green"/>
                    <w:shd w:val="clear" w:color="auto" w:fill="FFFFFF"/>
                    <w:rPrChange w:id="1311" w:author="LWQ" w:date="2018-07-07T15:54:00Z">
                      <w:rPr>
                        <w:rFonts w:ascii="Arial" w:hAnsi="Arial" w:cs="Arial"/>
                        <w:color w:val="222222"/>
                        <w:sz w:val="16"/>
                        <w:szCs w:val="16"/>
                        <w:shd w:val="clear" w:color="auto" w:fill="FFFFFF"/>
                      </w:rPr>
                    </w:rPrChange>
                  </w:rPr>
                  <w:delText>0.0002263204</w:delText>
                </w:r>
              </w:del>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312" w:author="LWQ" w:date="2018-07-07T15:33: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trPrChange w:id="1312" w:author="LWQ" w:date="2018-07-07T15:33:00Z">
            <w:trPr>
              <w:trHeight w:val="368" w:hRule="atLeast"/>
            </w:trPr>
          </w:trPrChange>
        </w:trPr>
        <w:tc>
          <w:tcPr>
            <w:tcW w:w="928" w:type="dxa"/>
            <w:tcPrChange w:id="1313" w:author="LWQ" w:date="2018-07-07T15:33:00Z">
              <w:tcPr>
                <w:tcW w:w="928" w:type="dxa"/>
              </w:tcPr>
            </w:tcPrChange>
          </w:tcPr>
          <w:p>
            <w:pPr>
              <w:spacing w:after="0" w:line="240" w:lineRule="auto"/>
              <w:rPr>
                <w:del w:id="1314" w:author="LWQ" w:date="2018-07-07T15:48:00Z"/>
                <w:rFonts w:ascii="Times New Roman" w:hAnsi="Times New Roman" w:cs="Times New Roman" w:eastAsiaTheme="minorHAnsi"/>
                <w:color w:val="222222"/>
                <w:sz w:val="16"/>
                <w:szCs w:val="16"/>
                <w:highlight w:val="green"/>
                <w:shd w:val="clear" w:color="auto" w:fill="FFFFFF"/>
                <w:rPrChange w:id="1315" w:author="LWQ" w:date="2018-07-07T15:54:00Z">
                  <w:rPr>
                    <w:del w:id="1316" w:author="LWQ" w:date="2018-07-07T15:48:00Z"/>
                    <w:rFonts w:ascii="Arial" w:hAnsi="Arial" w:cs="Arial" w:eastAsiaTheme="minorEastAsia"/>
                    <w:color w:val="222222"/>
                    <w:sz w:val="16"/>
                    <w:szCs w:val="16"/>
                    <w:shd w:val="clear" w:color="auto" w:fill="FFFFFF"/>
                  </w:rPr>
                </w:rPrChange>
              </w:rPr>
            </w:pPr>
            <w:ins w:id="1317" w:author="Administrator" w:date="2018-07-07T11:54:00Z">
              <w:r>
                <w:rPr>
                  <w:rFonts w:ascii="Times New Roman" w:hAnsi="Times New Roman" w:cs="Times New Roman" w:eastAsiaTheme="minorHAnsi"/>
                  <w:color w:val="222222"/>
                  <w:sz w:val="16"/>
                  <w:szCs w:val="16"/>
                  <w:highlight w:val="green"/>
                  <w:shd w:val="clear" w:color="auto" w:fill="FFFFFF"/>
                  <w:rPrChange w:id="1318" w:author="LWQ" w:date="2018-07-07T15:54:00Z">
                    <w:rPr>
                      <w:rFonts w:ascii="Arial" w:hAnsi="Arial" w:cs="Arial"/>
                      <w:color w:val="222222"/>
                      <w:sz w:val="16"/>
                      <w:szCs w:val="16"/>
                      <w:shd w:val="clear" w:color="auto" w:fill="FFFFFF"/>
                    </w:rPr>
                  </w:rPrChange>
                </w:rPr>
                <w:t>1.57866</w:t>
              </w:r>
            </w:ins>
          </w:p>
          <w:p>
            <w:pPr>
              <w:spacing w:after="0" w:line="240" w:lineRule="auto"/>
              <w:rPr>
                <w:rFonts w:ascii="Times New Roman" w:hAnsi="Times New Roman" w:cs="Times New Roman" w:eastAsiaTheme="minorHAnsi"/>
                <w:color w:val="222222"/>
                <w:sz w:val="16"/>
                <w:szCs w:val="16"/>
                <w:highlight w:val="green"/>
                <w:shd w:val="clear" w:color="auto" w:fill="FFFFFF"/>
                <w:lang w:eastAsia="zh-CN"/>
                <w:rPrChange w:id="1319" w:author="LWQ" w:date="2018-07-07T15:54:00Z">
                  <w:rPr>
                    <w:rFonts w:ascii="Arial" w:hAnsi="Arial" w:cs="Arial" w:eastAsiaTheme="minorEastAsia"/>
                    <w:color w:val="222222"/>
                    <w:sz w:val="16"/>
                    <w:szCs w:val="16"/>
                    <w:shd w:val="clear" w:color="auto" w:fill="FFFFFF"/>
                  </w:rPr>
                </w:rPrChange>
              </w:rPr>
            </w:pPr>
          </w:p>
        </w:tc>
        <w:tc>
          <w:tcPr>
            <w:tcW w:w="1026" w:type="dxa"/>
            <w:tcPrChange w:id="1320" w:author="LWQ" w:date="2018-07-07T15:33:00Z">
              <w:tcPr>
                <w:tcW w:w="1026" w:type="dxa"/>
              </w:tcPr>
            </w:tcPrChange>
          </w:tcPr>
          <w:p>
            <w:pPr>
              <w:spacing w:after="0" w:line="240" w:lineRule="auto"/>
              <w:rPr>
                <w:del w:id="1321" w:author="LWQ" w:date="2018-07-07T15:48:00Z"/>
                <w:rFonts w:ascii="Times New Roman" w:hAnsi="Times New Roman" w:cs="Times New Roman" w:eastAsiaTheme="minorHAnsi"/>
                <w:color w:val="222222"/>
                <w:sz w:val="16"/>
                <w:szCs w:val="16"/>
                <w:highlight w:val="green"/>
                <w:shd w:val="clear" w:color="auto" w:fill="FFFFFF"/>
                <w:rPrChange w:id="1322" w:author="LWQ" w:date="2018-07-07T15:54:00Z">
                  <w:rPr>
                    <w:del w:id="1323" w:author="LWQ" w:date="2018-07-07T15:48:00Z"/>
                    <w:rFonts w:ascii="Arial" w:hAnsi="Arial" w:cs="Arial" w:eastAsiaTheme="minorEastAsia"/>
                    <w:color w:val="222222"/>
                    <w:sz w:val="16"/>
                    <w:szCs w:val="16"/>
                    <w:shd w:val="clear" w:color="auto" w:fill="FFFFFF"/>
                  </w:rPr>
                </w:rPrChange>
              </w:rPr>
            </w:pPr>
            <w:ins w:id="1324" w:author="Administrator" w:date="2018-07-07T11:54:00Z">
              <w:r>
                <w:rPr>
                  <w:rFonts w:ascii="Times New Roman" w:hAnsi="Times New Roman" w:cs="Times New Roman" w:eastAsiaTheme="minorHAnsi"/>
                  <w:color w:val="222222"/>
                  <w:sz w:val="16"/>
                  <w:szCs w:val="16"/>
                  <w:highlight w:val="green"/>
                  <w:shd w:val="clear" w:color="auto" w:fill="FFFFFF"/>
                  <w:rPrChange w:id="1325" w:author="LWQ" w:date="2018-07-07T15:54:00Z">
                    <w:rPr>
                      <w:rFonts w:ascii="Arial" w:hAnsi="Arial" w:cs="Arial"/>
                      <w:color w:val="222222"/>
                      <w:sz w:val="16"/>
                      <w:szCs w:val="16"/>
                      <w:shd w:val="clear" w:color="auto" w:fill="FFFFFF"/>
                    </w:rPr>
                  </w:rPrChange>
                </w:rPr>
                <w:t xml:space="preserve">-0.296598 </w:t>
              </w:r>
            </w:ins>
          </w:p>
          <w:p>
            <w:pPr>
              <w:spacing w:after="0" w:line="240" w:lineRule="auto"/>
              <w:rPr>
                <w:rFonts w:ascii="Times New Roman" w:hAnsi="Times New Roman" w:cs="Times New Roman" w:eastAsiaTheme="minorHAnsi"/>
                <w:color w:val="222222"/>
                <w:sz w:val="16"/>
                <w:szCs w:val="16"/>
                <w:highlight w:val="green"/>
                <w:shd w:val="clear" w:color="auto" w:fill="FFFFFF"/>
                <w:lang w:eastAsia="zh-CN"/>
                <w:rPrChange w:id="1326" w:author="LWQ" w:date="2018-07-07T15:54:00Z">
                  <w:rPr>
                    <w:rFonts w:ascii="Arial" w:hAnsi="Arial" w:cs="Arial" w:eastAsiaTheme="minorEastAsia"/>
                    <w:color w:val="222222"/>
                    <w:sz w:val="16"/>
                    <w:szCs w:val="16"/>
                    <w:shd w:val="clear" w:color="auto" w:fill="FFFFFF"/>
                  </w:rPr>
                </w:rPrChange>
              </w:rPr>
            </w:pPr>
          </w:p>
        </w:tc>
        <w:tc>
          <w:tcPr>
            <w:tcW w:w="1062" w:type="dxa"/>
            <w:tcPrChange w:id="1327" w:author="LWQ" w:date="2018-07-07T15:33:00Z">
              <w:tcPr>
                <w:tcW w:w="1062" w:type="dxa"/>
              </w:tcPr>
            </w:tcPrChange>
          </w:tcPr>
          <w:p>
            <w:pPr>
              <w:spacing w:after="0" w:line="240" w:lineRule="auto"/>
              <w:rPr>
                <w:rFonts w:ascii="Times New Roman" w:hAnsi="Times New Roman" w:cs="Times New Roman" w:eastAsiaTheme="minorHAnsi"/>
                <w:color w:val="222222"/>
                <w:sz w:val="16"/>
                <w:szCs w:val="16"/>
                <w:highlight w:val="green"/>
                <w:shd w:val="clear" w:color="auto" w:fill="FFFFFF"/>
                <w:rPrChange w:id="1328" w:author="LWQ" w:date="2018-07-07T15:54:00Z">
                  <w:rPr>
                    <w:rFonts w:ascii="Arial" w:hAnsi="Arial" w:cs="Arial" w:eastAsiaTheme="minorEastAsia"/>
                    <w:color w:val="222222"/>
                    <w:sz w:val="16"/>
                    <w:szCs w:val="16"/>
                    <w:shd w:val="clear" w:color="auto" w:fill="FFFFFF"/>
                  </w:rPr>
                </w:rPrChange>
              </w:rPr>
            </w:pPr>
            <w:ins w:id="1329" w:author="Administrator" w:date="2018-07-07T11:54:00Z">
              <w:r>
                <w:rPr>
                  <w:rFonts w:ascii="Times New Roman" w:hAnsi="Times New Roman" w:cs="Times New Roman" w:eastAsiaTheme="minorHAnsi"/>
                  <w:color w:val="222222"/>
                  <w:sz w:val="16"/>
                  <w:szCs w:val="16"/>
                  <w:highlight w:val="green"/>
                  <w:shd w:val="clear" w:color="auto" w:fill="FFFFFF"/>
                  <w:rPrChange w:id="1330" w:author="LWQ" w:date="2018-07-07T15:54:00Z">
                    <w:rPr>
                      <w:rFonts w:ascii="Arial" w:hAnsi="Arial" w:cs="Arial"/>
                      <w:color w:val="222222"/>
                      <w:sz w:val="16"/>
                      <w:szCs w:val="16"/>
                      <w:shd w:val="clear" w:color="auto" w:fill="FFFFFF"/>
                    </w:rPr>
                  </w:rPrChange>
                </w:rPr>
                <w:t>0.0949307</w:t>
              </w:r>
            </w:ins>
          </w:p>
        </w:tc>
        <w:tc>
          <w:tcPr>
            <w:tcW w:w="1115" w:type="dxa"/>
            <w:tcPrChange w:id="1331" w:author="LWQ" w:date="2018-07-07T15:33:00Z">
              <w:tcPr>
                <w:tcW w:w="1115" w:type="dxa"/>
              </w:tcPr>
            </w:tcPrChange>
          </w:tcPr>
          <w:p>
            <w:pPr>
              <w:spacing w:after="0" w:line="240" w:lineRule="auto"/>
              <w:rPr>
                <w:rFonts w:ascii="Times New Roman" w:hAnsi="Times New Roman" w:cs="Times New Roman" w:eastAsiaTheme="minorHAnsi"/>
                <w:color w:val="222222"/>
                <w:sz w:val="16"/>
                <w:szCs w:val="16"/>
                <w:highlight w:val="green"/>
                <w:shd w:val="clear" w:color="auto" w:fill="FFFFFF"/>
                <w:rPrChange w:id="1332" w:author="LWQ" w:date="2018-07-07T15:54:00Z">
                  <w:rPr>
                    <w:rFonts w:ascii="Arial" w:hAnsi="Arial" w:cs="Arial" w:eastAsiaTheme="minorEastAsia"/>
                    <w:color w:val="222222"/>
                    <w:sz w:val="16"/>
                    <w:szCs w:val="16"/>
                    <w:shd w:val="clear" w:color="auto" w:fill="FFFFFF"/>
                  </w:rPr>
                </w:rPrChange>
              </w:rPr>
            </w:pPr>
            <w:ins w:id="1333" w:author="Administrator" w:date="2018-07-07T11:54:00Z">
              <w:r>
                <w:rPr>
                  <w:rFonts w:ascii="Times New Roman" w:hAnsi="Times New Roman" w:cs="Times New Roman" w:eastAsiaTheme="minorHAnsi"/>
                  <w:color w:val="222222"/>
                  <w:sz w:val="16"/>
                  <w:szCs w:val="16"/>
                  <w:highlight w:val="green"/>
                  <w:shd w:val="clear" w:color="auto" w:fill="FFFFFF"/>
                  <w:rPrChange w:id="1334" w:author="LWQ" w:date="2018-07-07T15:54:00Z">
                    <w:rPr>
                      <w:rFonts w:ascii="Arial" w:hAnsi="Arial" w:cs="Arial"/>
                      <w:color w:val="222222"/>
                      <w:sz w:val="16"/>
                      <w:szCs w:val="16"/>
                      <w:shd w:val="clear" w:color="auto" w:fill="FFFFFF"/>
                    </w:rPr>
                  </w:rPrChange>
                </w:rPr>
                <w:t>-0.0344762</w:t>
              </w:r>
            </w:ins>
          </w:p>
        </w:tc>
        <w:tc>
          <w:tcPr>
            <w:tcW w:w="1151" w:type="dxa"/>
            <w:tcPrChange w:id="1335" w:author="LWQ" w:date="2018-07-07T15:33:00Z">
              <w:tcPr>
                <w:tcW w:w="1151" w:type="dxa"/>
              </w:tcPr>
            </w:tcPrChange>
          </w:tcPr>
          <w:p>
            <w:pPr>
              <w:spacing w:after="0" w:line="240" w:lineRule="auto"/>
              <w:rPr>
                <w:rFonts w:ascii="Times New Roman" w:hAnsi="Times New Roman" w:cs="Times New Roman" w:eastAsiaTheme="minorHAnsi"/>
                <w:color w:val="222222"/>
                <w:sz w:val="16"/>
                <w:szCs w:val="16"/>
                <w:highlight w:val="green"/>
                <w:shd w:val="clear" w:color="auto" w:fill="FFFFFF"/>
                <w:rPrChange w:id="1336" w:author="LWQ" w:date="2018-07-07T15:54:00Z">
                  <w:rPr>
                    <w:rFonts w:ascii="Arial" w:hAnsi="Arial" w:cs="Arial" w:eastAsiaTheme="minorEastAsia"/>
                    <w:color w:val="222222"/>
                    <w:sz w:val="16"/>
                    <w:szCs w:val="16"/>
                    <w:shd w:val="clear" w:color="auto" w:fill="FFFFFF"/>
                  </w:rPr>
                </w:rPrChange>
              </w:rPr>
            </w:pPr>
            <w:ins w:id="1337" w:author="Administrator" w:date="2018-07-07T11:54:00Z">
              <w:r>
                <w:rPr>
                  <w:rFonts w:ascii="Times New Roman" w:hAnsi="Times New Roman" w:cs="Times New Roman" w:eastAsiaTheme="minorHAnsi"/>
                  <w:color w:val="222222"/>
                  <w:sz w:val="16"/>
                  <w:szCs w:val="16"/>
                  <w:highlight w:val="green"/>
                  <w:shd w:val="clear" w:color="auto" w:fill="FFFFFF"/>
                  <w:rPrChange w:id="1338" w:author="LWQ" w:date="2018-07-07T15:54:00Z">
                    <w:rPr>
                      <w:rFonts w:ascii="Arial" w:hAnsi="Arial" w:cs="Arial"/>
                      <w:color w:val="222222"/>
                      <w:sz w:val="16"/>
                      <w:szCs w:val="16"/>
                      <w:shd w:val="clear" w:color="auto" w:fill="FFFFFF"/>
                    </w:rPr>
                  </w:rPrChange>
                </w:rPr>
                <w:t>0.0120067</w:t>
              </w:r>
            </w:ins>
          </w:p>
        </w:tc>
        <w:tc>
          <w:tcPr>
            <w:tcW w:w="1333" w:type="dxa"/>
            <w:tcPrChange w:id="1339" w:author="LWQ" w:date="2018-07-07T15:33:00Z">
              <w:tcPr>
                <w:tcW w:w="1333" w:type="dxa"/>
              </w:tcPr>
            </w:tcPrChange>
          </w:tcPr>
          <w:p>
            <w:pPr>
              <w:spacing w:after="0" w:line="240" w:lineRule="auto"/>
              <w:rPr>
                <w:rFonts w:ascii="Times New Roman" w:hAnsi="Times New Roman" w:cs="Times New Roman" w:eastAsiaTheme="minorHAnsi"/>
                <w:color w:val="222222"/>
                <w:sz w:val="16"/>
                <w:szCs w:val="16"/>
                <w:highlight w:val="green"/>
                <w:shd w:val="clear" w:color="auto" w:fill="FFFFFF"/>
                <w:rPrChange w:id="1340" w:author="LWQ" w:date="2018-07-07T15:54:00Z">
                  <w:rPr>
                    <w:rFonts w:ascii="Arial" w:hAnsi="Arial" w:cs="Arial" w:eastAsiaTheme="minorEastAsia"/>
                    <w:color w:val="222222"/>
                    <w:sz w:val="16"/>
                    <w:szCs w:val="16"/>
                    <w:shd w:val="clear" w:color="auto" w:fill="FFFFFF"/>
                  </w:rPr>
                </w:rPrChange>
              </w:rPr>
            </w:pPr>
            <w:ins w:id="1341" w:author="Administrator" w:date="2018-07-07T11:54:00Z">
              <w:r>
                <w:rPr>
                  <w:rFonts w:ascii="Times New Roman" w:hAnsi="Times New Roman" w:cs="Times New Roman" w:eastAsiaTheme="minorHAnsi"/>
                  <w:color w:val="222222"/>
                  <w:sz w:val="16"/>
                  <w:szCs w:val="16"/>
                  <w:highlight w:val="green"/>
                  <w:shd w:val="clear" w:color="auto" w:fill="FFFFFF"/>
                  <w:rPrChange w:id="1342" w:author="LWQ" w:date="2018-07-07T15:54:00Z">
                    <w:rPr>
                      <w:rFonts w:ascii="Arial" w:hAnsi="Arial" w:cs="Arial"/>
                      <w:color w:val="222222"/>
                      <w:sz w:val="16"/>
                      <w:szCs w:val="16"/>
                      <w:shd w:val="clear" w:color="auto" w:fill="FFFFFF"/>
                    </w:rPr>
                  </w:rPrChange>
                </w:rPr>
                <w:t>-0.00344529</w:t>
              </w:r>
            </w:ins>
          </w:p>
        </w:tc>
        <w:tc>
          <w:tcPr>
            <w:tcW w:w="1329" w:type="dxa"/>
            <w:tcPrChange w:id="1343" w:author="LWQ" w:date="2018-07-07T15:33:00Z">
              <w:tcPr>
                <w:tcW w:w="1329" w:type="dxa"/>
              </w:tcPr>
            </w:tcPrChange>
          </w:tcPr>
          <w:p>
            <w:pPr>
              <w:spacing w:after="0" w:line="240" w:lineRule="auto"/>
              <w:rPr>
                <w:rFonts w:ascii="Times New Roman" w:hAnsi="Times New Roman" w:cs="Times New Roman" w:eastAsiaTheme="minorHAnsi"/>
                <w:color w:val="222222"/>
                <w:sz w:val="16"/>
                <w:szCs w:val="16"/>
                <w:highlight w:val="green"/>
                <w:shd w:val="clear" w:color="auto" w:fill="FFFFFF"/>
                <w:rPrChange w:id="1344" w:author="LWQ" w:date="2018-07-07T15:54:00Z">
                  <w:rPr>
                    <w:rFonts w:ascii="Arial" w:hAnsi="Arial" w:cs="Arial" w:eastAsiaTheme="minorEastAsia"/>
                    <w:color w:val="222222"/>
                    <w:sz w:val="16"/>
                    <w:szCs w:val="16"/>
                    <w:shd w:val="clear" w:color="auto" w:fill="FFFFFF"/>
                  </w:rPr>
                </w:rPrChange>
              </w:rPr>
            </w:pPr>
            <w:ins w:id="1345" w:author="Administrator" w:date="2018-07-07T11:54:00Z">
              <w:r>
                <w:rPr>
                  <w:rFonts w:ascii="Times New Roman" w:hAnsi="Times New Roman" w:cs="Times New Roman" w:eastAsiaTheme="minorHAnsi"/>
                  <w:color w:val="222222"/>
                  <w:sz w:val="16"/>
                  <w:szCs w:val="16"/>
                  <w:highlight w:val="green"/>
                  <w:shd w:val="clear" w:color="auto" w:fill="FFFFFF"/>
                  <w:rPrChange w:id="1346" w:author="LWQ" w:date="2018-07-07T15:54:00Z">
                    <w:rPr>
                      <w:rFonts w:ascii="Arial" w:hAnsi="Arial" w:cs="Arial"/>
                      <w:color w:val="222222"/>
                      <w:sz w:val="16"/>
                      <w:szCs w:val="16"/>
                      <w:shd w:val="clear" w:color="auto" w:fill="FFFFFF"/>
                    </w:rPr>
                  </w:rPrChange>
                </w:rPr>
                <w:t>0.000605554</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348" w:author="LWQ" w:date="2018-07-07T15:33: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del w:id="1347" w:author="LWQ" w:date="2018-07-07T15:42:00Z"/>
          <w:trPrChange w:id="1348" w:author="LWQ" w:date="2018-07-07T15:33:00Z">
            <w:trPr>
              <w:trHeight w:val="368" w:hRule="atLeast"/>
            </w:trPr>
          </w:trPrChange>
        </w:trPr>
        <w:tc>
          <w:tcPr>
            <w:tcW w:w="928" w:type="dxa"/>
            <w:tcPrChange w:id="1349" w:author="LWQ" w:date="2018-07-07T15:33:00Z">
              <w:tcPr>
                <w:tcW w:w="928" w:type="dxa"/>
              </w:tcPr>
            </w:tcPrChange>
          </w:tcPr>
          <w:p>
            <w:pPr>
              <w:spacing w:after="0" w:line="240" w:lineRule="auto"/>
              <w:rPr>
                <w:del w:id="1350" w:author="LWQ" w:date="2018-07-07T15:42:00Z"/>
                <w:rFonts w:ascii="Arial" w:hAnsi="Arial" w:cs="Arial" w:eastAsiaTheme="minorHAnsi"/>
                <w:color w:val="222222"/>
                <w:sz w:val="16"/>
                <w:szCs w:val="16"/>
                <w:highlight w:val="green"/>
                <w:shd w:val="clear" w:color="auto" w:fill="FFFFFF"/>
                <w:rPrChange w:id="1351" w:author="LWQ" w:date="2018-07-07T15:54:00Z">
                  <w:rPr>
                    <w:del w:id="1352" w:author="LWQ" w:date="2018-07-07T15:42:00Z"/>
                    <w:rFonts w:ascii="Arial" w:hAnsi="Arial" w:cs="Arial" w:eastAsiaTheme="minorEastAsia"/>
                    <w:color w:val="222222"/>
                    <w:sz w:val="16"/>
                    <w:szCs w:val="16"/>
                    <w:shd w:val="clear" w:color="auto" w:fill="FFFFFF"/>
                  </w:rPr>
                </w:rPrChange>
              </w:rPr>
            </w:pPr>
            <w:ins w:id="1353" w:author="Administrator" w:date="2018-07-07T11:54:00Z">
              <w:del w:id="1354" w:author="LWQ" w:date="2018-07-07T15:42:00Z">
                <w:r>
                  <w:rPr>
                    <w:rFonts w:ascii="Arial" w:hAnsi="Arial" w:cs="Arial" w:eastAsiaTheme="minorHAnsi"/>
                    <w:color w:val="222222"/>
                    <w:sz w:val="16"/>
                    <w:szCs w:val="16"/>
                    <w:highlight w:val="green"/>
                    <w:shd w:val="clear" w:color="auto" w:fill="FFFFFF"/>
                    <w:rPrChange w:id="1355" w:author="LWQ" w:date="2018-07-07T15:54:00Z">
                      <w:rPr>
                        <w:rFonts w:ascii="Arial" w:hAnsi="Arial" w:cs="Arial"/>
                        <w:color w:val="222222"/>
                        <w:sz w:val="16"/>
                        <w:szCs w:val="16"/>
                        <w:shd w:val="clear" w:color="auto" w:fill="FFFFFF"/>
                      </w:rPr>
                    </w:rPrChange>
                  </w:rPr>
                  <w:delText>1.55718</w:delText>
                </w:r>
              </w:del>
            </w:ins>
          </w:p>
        </w:tc>
        <w:tc>
          <w:tcPr>
            <w:tcW w:w="1026" w:type="dxa"/>
            <w:tcPrChange w:id="1356" w:author="LWQ" w:date="2018-07-07T15:33:00Z">
              <w:tcPr>
                <w:tcW w:w="1026" w:type="dxa"/>
              </w:tcPr>
            </w:tcPrChange>
          </w:tcPr>
          <w:p>
            <w:pPr>
              <w:spacing w:after="0" w:line="240" w:lineRule="auto"/>
              <w:rPr>
                <w:del w:id="1357" w:author="LWQ" w:date="2018-07-07T15:42:00Z"/>
                <w:rFonts w:ascii="Arial" w:hAnsi="Arial" w:cs="Arial" w:eastAsiaTheme="minorHAnsi"/>
                <w:color w:val="222222"/>
                <w:sz w:val="16"/>
                <w:szCs w:val="16"/>
                <w:highlight w:val="green"/>
                <w:shd w:val="clear" w:color="auto" w:fill="FFFFFF"/>
                <w:rPrChange w:id="1358" w:author="LWQ" w:date="2018-07-07T15:54:00Z">
                  <w:rPr>
                    <w:del w:id="1359" w:author="LWQ" w:date="2018-07-07T15:42:00Z"/>
                    <w:rFonts w:ascii="Arial" w:hAnsi="Arial" w:cs="Arial" w:eastAsiaTheme="minorEastAsia"/>
                    <w:color w:val="222222"/>
                    <w:sz w:val="16"/>
                    <w:szCs w:val="16"/>
                    <w:shd w:val="clear" w:color="auto" w:fill="FFFFFF"/>
                  </w:rPr>
                </w:rPrChange>
              </w:rPr>
            </w:pPr>
            <w:ins w:id="1360" w:author="Administrator" w:date="2018-07-07T11:54:00Z">
              <w:del w:id="1361" w:author="LWQ" w:date="2018-07-07T15:42:00Z">
                <w:r>
                  <w:rPr>
                    <w:rFonts w:ascii="Arial" w:hAnsi="Arial" w:cs="Arial" w:eastAsiaTheme="minorHAnsi"/>
                    <w:color w:val="222222"/>
                    <w:sz w:val="16"/>
                    <w:szCs w:val="16"/>
                    <w:highlight w:val="green"/>
                    <w:shd w:val="clear" w:color="auto" w:fill="FFFFFF"/>
                    <w:rPrChange w:id="1362" w:author="LWQ" w:date="2018-07-07T15:54:00Z">
                      <w:rPr>
                        <w:rFonts w:ascii="Arial" w:hAnsi="Arial" w:cs="Arial"/>
                        <w:color w:val="222222"/>
                        <w:sz w:val="16"/>
                        <w:szCs w:val="16"/>
                        <w:shd w:val="clear" w:color="auto" w:fill="FFFFFF"/>
                      </w:rPr>
                    </w:rPrChange>
                  </w:rPr>
                  <w:delText>-0.28494</w:delText>
                </w:r>
              </w:del>
            </w:ins>
          </w:p>
        </w:tc>
        <w:tc>
          <w:tcPr>
            <w:tcW w:w="1062" w:type="dxa"/>
            <w:tcPrChange w:id="1363" w:author="LWQ" w:date="2018-07-07T15:33:00Z">
              <w:tcPr>
                <w:tcW w:w="1062" w:type="dxa"/>
              </w:tcPr>
            </w:tcPrChange>
          </w:tcPr>
          <w:p>
            <w:pPr>
              <w:spacing w:after="0" w:line="240" w:lineRule="auto"/>
              <w:rPr>
                <w:del w:id="1364" w:author="LWQ" w:date="2018-07-07T15:42:00Z"/>
                <w:rFonts w:ascii="Arial" w:hAnsi="Arial" w:cs="Arial" w:eastAsiaTheme="minorHAnsi"/>
                <w:color w:val="222222"/>
                <w:sz w:val="16"/>
                <w:szCs w:val="16"/>
                <w:highlight w:val="green"/>
                <w:shd w:val="clear" w:color="auto" w:fill="FFFFFF"/>
                <w:rPrChange w:id="1365" w:author="LWQ" w:date="2018-07-07T15:54:00Z">
                  <w:rPr>
                    <w:del w:id="1366" w:author="LWQ" w:date="2018-07-07T15:42:00Z"/>
                    <w:rFonts w:ascii="Arial" w:hAnsi="Arial" w:cs="Arial" w:eastAsiaTheme="minorEastAsia"/>
                    <w:color w:val="222222"/>
                    <w:sz w:val="16"/>
                    <w:szCs w:val="16"/>
                    <w:shd w:val="clear" w:color="auto" w:fill="FFFFFF"/>
                  </w:rPr>
                </w:rPrChange>
              </w:rPr>
            </w:pPr>
            <w:ins w:id="1367" w:author="Administrator" w:date="2018-07-07T11:54:00Z">
              <w:del w:id="1368" w:author="LWQ" w:date="2018-07-07T15:42:00Z">
                <w:r>
                  <w:rPr>
                    <w:rFonts w:ascii="Arial" w:hAnsi="Arial" w:cs="Arial" w:eastAsiaTheme="minorHAnsi"/>
                    <w:color w:val="222222"/>
                    <w:sz w:val="16"/>
                    <w:szCs w:val="16"/>
                    <w:highlight w:val="green"/>
                    <w:shd w:val="clear" w:color="auto" w:fill="FFFFFF"/>
                    <w:rPrChange w:id="1369" w:author="LWQ" w:date="2018-07-07T15:54:00Z">
                      <w:rPr>
                        <w:rFonts w:ascii="Arial" w:hAnsi="Arial" w:cs="Arial"/>
                        <w:color w:val="222222"/>
                        <w:sz w:val="16"/>
                        <w:szCs w:val="16"/>
                        <w:shd w:val="clear" w:color="auto" w:fill="FFFFFF"/>
                      </w:rPr>
                    </w:rPrChange>
                  </w:rPr>
                  <w:delText>0.0907456</w:delText>
                </w:r>
              </w:del>
            </w:ins>
          </w:p>
        </w:tc>
        <w:tc>
          <w:tcPr>
            <w:tcW w:w="1115" w:type="dxa"/>
            <w:tcPrChange w:id="1370" w:author="LWQ" w:date="2018-07-07T15:33:00Z">
              <w:tcPr>
                <w:tcW w:w="1115" w:type="dxa"/>
              </w:tcPr>
            </w:tcPrChange>
          </w:tcPr>
          <w:p>
            <w:pPr>
              <w:spacing w:after="0" w:line="240" w:lineRule="auto"/>
              <w:rPr>
                <w:del w:id="1371" w:author="LWQ" w:date="2018-07-07T15:42:00Z"/>
                <w:rFonts w:ascii="Arial" w:hAnsi="Arial" w:cs="Arial" w:eastAsiaTheme="minorHAnsi"/>
                <w:color w:val="222222"/>
                <w:sz w:val="16"/>
                <w:szCs w:val="16"/>
                <w:highlight w:val="green"/>
                <w:shd w:val="clear" w:color="auto" w:fill="FFFFFF"/>
                <w:rPrChange w:id="1372" w:author="LWQ" w:date="2018-07-07T15:54:00Z">
                  <w:rPr>
                    <w:del w:id="1373" w:author="LWQ" w:date="2018-07-07T15:42:00Z"/>
                    <w:rFonts w:ascii="Arial" w:hAnsi="Arial" w:cs="Arial" w:eastAsiaTheme="minorEastAsia"/>
                    <w:color w:val="222222"/>
                    <w:sz w:val="16"/>
                    <w:szCs w:val="16"/>
                    <w:shd w:val="clear" w:color="auto" w:fill="FFFFFF"/>
                  </w:rPr>
                </w:rPrChange>
              </w:rPr>
            </w:pPr>
            <w:ins w:id="1374" w:author="Administrator" w:date="2018-07-07T11:54:00Z">
              <w:del w:id="1375" w:author="LWQ" w:date="2018-07-07T15:42:00Z">
                <w:r>
                  <w:rPr>
                    <w:rFonts w:ascii="Arial" w:hAnsi="Arial" w:cs="Arial" w:eastAsiaTheme="minorHAnsi"/>
                    <w:color w:val="222222"/>
                    <w:sz w:val="16"/>
                    <w:szCs w:val="16"/>
                    <w:highlight w:val="green"/>
                    <w:shd w:val="clear" w:color="auto" w:fill="FFFFFF"/>
                    <w:rPrChange w:id="1376" w:author="LWQ" w:date="2018-07-07T15:54:00Z">
                      <w:rPr>
                        <w:rFonts w:ascii="Arial" w:hAnsi="Arial" w:cs="Arial"/>
                        <w:color w:val="222222"/>
                        <w:sz w:val="16"/>
                        <w:szCs w:val="16"/>
                        <w:shd w:val="clear" w:color="auto" w:fill="FFFFFF"/>
                      </w:rPr>
                    </w:rPrChange>
                  </w:rPr>
                  <w:delText>-0.0328995</w:delText>
                </w:r>
              </w:del>
            </w:ins>
          </w:p>
        </w:tc>
        <w:tc>
          <w:tcPr>
            <w:tcW w:w="1151" w:type="dxa"/>
            <w:tcPrChange w:id="1377" w:author="LWQ" w:date="2018-07-07T15:33:00Z">
              <w:tcPr>
                <w:tcW w:w="1151" w:type="dxa"/>
              </w:tcPr>
            </w:tcPrChange>
          </w:tcPr>
          <w:p>
            <w:pPr>
              <w:spacing w:after="0" w:line="240" w:lineRule="auto"/>
              <w:rPr>
                <w:del w:id="1378" w:author="LWQ" w:date="2018-07-07T15:42:00Z"/>
                <w:rFonts w:ascii="Arial" w:hAnsi="Arial" w:cs="Arial" w:eastAsiaTheme="minorHAnsi"/>
                <w:color w:val="222222"/>
                <w:sz w:val="16"/>
                <w:szCs w:val="16"/>
                <w:highlight w:val="green"/>
                <w:shd w:val="clear" w:color="auto" w:fill="FFFFFF"/>
                <w:rPrChange w:id="1379" w:author="LWQ" w:date="2018-07-07T15:54:00Z">
                  <w:rPr>
                    <w:del w:id="1380" w:author="LWQ" w:date="2018-07-07T15:42:00Z"/>
                    <w:rFonts w:ascii="Arial" w:hAnsi="Arial" w:cs="Arial" w:eastAsiaTheme="minorEastAsia"/>
                    <w:color w:val="222222"/>
                    <w:sz w:val="16"/>
                    <w:szCs w:val="16"/>
                    <w:shd w:val="clear" w:color="auto" w:fill="FFFFFF"/>
                  </w:rPr>
                </w:rPrChange>
              </w:rPr>
            </w:pPr>
            <w:ins w:id="1381" w:author="Administrator" w:date="2018-07-07T11:54:00Z">
              <w:del w:id="1382" w:author="LWQ" w:date="2018-07-07T15:42:00Z">
                <w:r>
                  <w:rPr>
                    <w:rFonts w:ascii="Arial" w:hAnsi="Arial" w:cs="Arial" w:eastAsiaTheme="minorHAnsi"/>
                    <w:color w:val="222222"/>
                    <w:sz w:val="16"/>
                    <w:szCs w:val="16"/>
                    <w:highlight w:val="green"/>
                    <w:shd w:val="clear" w:color="auto" w:fill="FFFFFF"/>
                    <w:rPrChange w:id="1383" w:author="LWQ" w:date="2018-07-07T15:54:00Z">
                      <w:rPr>
                        <w:rFonts w:ascii="Arial" w:hAnsi="Arial" w:cs="Arial"/>
                        <w:color w:val="222222"/>
                        <w:sz w:val="16"/>
                        <w:szCs w:val="16"/>
                        <w:shd w:val="clear" w:color="auto" w:fill="FFFFFF"/>
                      </w:rPr>
                    </w:rPrChange>
                  </w:rPr>
                  <w:delText>0.0114487</w:delText>
                </w:r>
              </w:del>
            </w:ins>
          </w:p>
        </w:tc>
        <w:tc>
          <w:tcPr>
            <w:tcW w:w="1333" w:type="dxa"/>
            <w:tcPrChange w:id="1384" w:author="LWQ" w:date="2018-07-07T15:33:00Z">
              <w:tcPr>
                <w:tcW w:w="1333" w:type="dxa"/>
              </w:tcPr>
            </w:tcPrChange>
          </w:tcPr>
          <w:p>
            <w:pPr>
              <w:spacing w:after="0" w:line="240" w:lineRule="auto"/>
              <w:rPr>
                <w:del w:id="1385" w:author="LWQ" w:date="2018-07-07T15:42:00Z"/>
                <w:rFonts w:ascii="Arial" w:hAnsi="Arial" w:cs="Arial" w:eastAsiaTheme="minorHAnsi"/>
                <w:color w:val="222222"/>
                <w:sz w:val="16"/>
                <w:szCs w:val="16"/>
                <w:highlight w:val="green"/>
                <w:shd w:val="clear" w:color="auto" w:fill="FFFFFF"/>
                <w:rPrChange w:id="1386" w:author="LWQ" w:date="2018-07-07T15:54:00Z">
                  <w:rPr>
                    <w:del w:id="1387" w:author="LWQ" w:date="2018-07-07T15:42:00Z"/>
                    <w:rFonts w:ascii="Arial" w:hAnsi="Arial" w:cs="Arial" w:eastAsiaTheme="minorEastAsia"/>
                    <w:color w:val="222222"/>
                    <w:sz w:val="16"/>
                    <w:szCs w:val="16"/>
                    <w:shd w:val="clear" w:color="auto" w:fill="FFFFFF"/>
                  </w:rPr>
                </w:rPrChange>
              </w:rPr>
            </w:pPr>
            <w:ins w:id="1388" w:author="Administrator" w:date="2018-07-07T11:54:00Z">
              <w:del w:id="1389" w:author="LWQ" w:date="2018-07-07T15:42:00Z">
                <w:r>
                  <w:rPr>
                    <w:rFonts w:ascii="Arial" w:hAnsi="Arial" w:cs="Arial" w:eastAsiaTheme="minorHAnsi"/>
                    <w:color w:val="222222"/>
                    <w:sz w:val="16"/>
                    <w:szCs w:val="16"/>
                    <w:highlight w:val="green"/>
                    <w:shd w:val="clear" w:color="auto" w:fill="FFFFFF"/>
                    <w:rPrChange w:id="1390" w:author="LWQ" w:date="2018-07-07T15:54:00Z">
                      <w:rPr>
                        <w:rFonts w:ascii="Arial" w:hAnsi="Arial" w:cs="Arial"/>
                        <w:color w:val="222222"/>
                        <w:sz w:val="16"/>
                        <w:szCs w:val="16"/>
                        <w:shd w:val="clear" w:color="auto" w:fill="FFFFFF"/>
                      </w:rPr>
                    </w:rPrChange>
                  </w:rPr>
                  <w:delText>-0.00328386</w:delText>
                </w:r>
              </w:del>
            </w:ins>
          </w:p>
        </w:tc>
        <w:tc>
          <w:tcPr>
            <w:tcW w:w="1329" w:type="dxa"/>
            <w:tcPrChange w:id="1391" w:author="LWQ" w:date="2018-07-07T15:33:00Z">
              <w:tcPr>
                <w:tcW w:w="1329" w:type="dxa"/>
              </w:tcPr>
            </w:tcPrChange>
          </w:tcPr>
          <w:p>
            <w:pPr>
              <w:spacing w:after="0" w:line="240" w:lineRule="auto"/>
              <w:rPr>
                <w:del w:id="1392" w:author="LWQ" w:date="2018-07-07T15:42:00Z"/>
                <w:rFonts w:ascii="Arial" w:hAnsi="Arial" w:cs="Arial" w:eastAsiaTheme="minorHAnsi"/>
                <w:color w:val="222222"/>
                <w:sz w:val="16"/>
                <w:szCs w:val="16"/>
                <w:highlight w:val="green"/>
                <w:shd w:val="clear" w:color="auto" w:fill="FFFFFF"/>
                <w:rPrChange w:id="1393" w:author="LWQ" w:date="2018-07-07T15:54:00Z">
                  <w:rPr>
                    <w:del w:id="1394" w:author="LWQ" w:date="2018-07-07T15:42:00Z"/>
                    <w:rFonts w:ascii="Arial" w:hAnsi="Arial" w:cs="Arial" w:eastAsiaTheme="minorEastAsia"/>
                    <w:color w:val="222222"/>
                    <w:sz w:val="16"/>
                    <w:szCs w:val="16"/>
                    <w:shd w:val="clear" w:color="auto" w:fill="FFFFFF"/>
                  </w:rPr>
                </w:rPrChange>
              </w:rPr>
            </w:pPr>
            <w:ins w:id="1395" w:author="Administrator" w:date="2018-07-07T11:54:00Z">
              <w:del w:id="1396" w:author="LWQ" w:date="2018-07-07T15:42:00Z">
                <w:r>
                  <w:rPr>
                    <w:rFonts w:ascii="Arial" w:hAnsi="Arial" w:cs="Arial" w:eastAsiaTheme="minorHAnsi"/>
                    <w:color w:val="222222"/>
                    <w:sz w:val="16"/>
                    <w:szCs w:val="16"/>
                    <w:highlight w:val="green"/>
                    <w:shd w:val="clear" w:color="auto" w:fill="FFFFFF"/>
                    <w:rPrChange w:id="1397" w:author="LWQ" w:date="2018-07-07T15:54:00Z">
                      <w:rPr>
                        <w:rFonts w:ascii="Arial" w:hAnsi="Arial" w:cs="Arial"/>
                        <w:color w:val="222222"/>
                        <w:sz w:val="16"/>
                        <w:szCs w:val="16"/>
                        <w:shd w:val="clear" w:color="auto" w:fill="FFFFFF"/>
                      </w:rPr>
                    </w:rPrChange>
                  </w:rPr>
                  <w:delText>0.000577053</w:delText>
                </w:r>
              </w:del>
            </w:ins>
          </w:p>
        </w:tc>
      </w:tr>
    </w:tbl>
    <w:p>
      <w:pPr>
        <w:spacing w:line="480" w:lineRule="auto"/>
        <w:jc w:val="left"/>
        <w:rPr>
          <w:del w:id="1399" w:author="LWQ" w:date="2018-07-07T15:47:00Z"/>
          <w:rFonts w:ascii="Times New Roman" w:hAnsi="Times New Roman" w:eastAsia="楷体" w:cs="Times New Roman"/>
          <w:sz w:val="18"/>
          <w:szCs w:val="18"/>
          <w:highlight w:val="green"/>
          <w:lang w:eastAsia="zh-CN"/>
          <w:rPrChange w:id="1400" w:author="LWQ" w:date="2018-07-07T15:54:00Z">
            <w:rPr>
              <w:del w:id="1401" w:author="LWQ" w:date="2018-07-07T15:47:00Z"/>
              <w:rFonts w:ascii="Times New Roman" w:hAnsi="Times New Roman" w:eastAsia="楷体" w:cs="Times New Roman"/>
              <w:sz w:val="18"/>
              <w:szCs w:val="18"/>
              <w:lang w:eastAsia="zh-CN"/>
            </w:rPr>
          </w:rPrChange>
        </w:rPr>
        <w:pPrChange w:id="1398" w:author="LWQ" w:date="2018-07-07T15:46:00Z">
          <w:pPr>
            <w:spacing w:line="480" w:lineRule="auto"/>
            <w:jc w:val="center"/>
          </w:pPr>
        </w:pPrChange>
      </w:pPr>
    </w:p>
    <w:p>
      <w:pPr>
        <w:pStyle w:val="2"/>
        <w:jc w:val="center"/>
        <w:rPr>
          <w:ins w:id="1402" w:author="LWQ" w:date="2018-07-07T15:47:00Z"/>
          <w:rFonts w:ascii="Times New Roman" w:hAnsi="Times New Roman" w:eastAsia="楷体" w:cs="Times New Roman"/>
          <w:sz w:val="18"/>
          <w:szCs w:val="18"/>
          <w:highlight w:val="green"/>
          <w:lang w:eastAsia="zh-CN"/>
          <w:rPrChange w:id="1403" w:author="LWQ" w:date="2018-07-07T15:54:00Z">
            <w:rPr>
              <w:ins w:id="1404" w:author="LWQ" w:date="2018-07-07T15:47:00Z"/>
              <w:rFonts w:ascii="Times New Roman" w:hAnsi="Times New Roman" w:eastAsia="楷体" w:cs="Times New Roman"/>
              <w:sz w:val="18"/>
              <w:szCs w:val="18"/>
              <w:lang w:eastAsia="zh-CN"/>
            </w:rPr>
          </w:rPrChange>
        </w:rPr>
      </w:pPr>
    </w:p>
    <w:p>
      <w:pPr>
        <w:spacing w:line="480" w:lineRule="auto"/>
        <w:rPr>
          <w:ins w:id="1405" w:author="LWQ" w:date="2018-07-07T15:48:00Z"/>
          <w:rFonts w:ascii="Times New Roman" w:hAnsi="Times New Roman" w:eastAsia="楷体" w:cs="Times New Roman"/>
          <w:sz w:val="18"/>
          <w:szCs w:val="18"/>
          <w:lang w:eastAsia="zh-CN"/>
        </w:rPr>
      </w:pPr>
      <w:ins w:id="1406" w:author="LWQ" w:date="2018-07-07T15:47:00Z">
        <w:r>
          <w:rPr>
            <w:rFonts w:ascii="Times New Roman" w:hAnsi="Times New Roman" w:eastAsia="楷体" w:cs="Times New Roman"/>
            <w:sz w:val="18"/>
            <w:szCs w:val="18"/>
            <w:highlight w:val="green"/>
            <w:rPrChange w:id="1407" w:author="LWQ" w:date="2018-07-07T15:54:00Z">
              <w:rPr>
                <w:rFonts w:ascii="Times New Roman" w:hAnsi="Times New Roman" w:eastAsia="楷体" w:cs="Times New Roman"/>
                <w:sz w:val="18"/>
                <w:szCs w:val="18"/>
              </w:rPr>
            </w:rPrChange>
          </w:rPr>
          <w:t>Table 1: Staggered</w:t>
        </w:r>
      </w:ins>
      <w:ins w:id="1408" w:author="Administrator" w:date="2018-07-08T11:36:00Z">
        <w:r>
          <w:rPr>
            <w:rFonts w:hint="eastAsia" w:ascii="Times New Roman" w:hAnsi="Times New Roman" w:eastAsia="楷体" w:cs="Times New Roman"/>
            <w:sz w:val="18"/>
            <w:szCs w:val="18"/>
            <w:highlight w:val="green"/>
            <w:lang w:eastAsia="zh-CN"/>
          </w:rPr>
          <w:t>-</w:t>
        </w:r>
      </w:ins>
      <w:ins w:id="1409" w:author="LWQ" w:date="2018-07-07T15:47:00Z">
        <w:del w:id="1410" w:author="Administrator" w:date="2018-07-08T11:36:00Z">
          <w:r>
            <w:rPr>
              <w:rFonts w:ascii="Times New Roman" w:hAnsi="Times New Roman" w:eastAsia="楷体" w:cs="Times New Roman"/>
              <w:sz w:val="18"/>
              <w:szCs w:val="18"/>
              <w:highlight w:val="green"/>
              <w:rPrChange w:id="1411" w:author="LWQ" w:date="2018-07-07T15:54:00Z">
                <w:rPr>
                  <w:rFonts w:ascii="Times New Roman" w:hAnsi="Times New Roman" w:eastAsia="楷体" w:cs="Times New Roman"/>
                  <w:sz w:val="18"/>
                  <w:szCs w:val="18"/>
                </w:rPr>
              </w:rPrChange>
            </w:rPr>
            <w:delText xml:space="preserve"> </w:delText>
          </w:r>
        </w:del>
      </w:ins>
      <w:ins w:id="1412" w:author="LWQ" w:date="2018-07-07T15:47:00Z">
        <w:r>
          <w:rPr>
            <w:rFonts w:ascii="Times New Roman" w:hAnsi="Times New Roman" w:eastAsia="楷体" w:cs="Times New Roman"/>
            <w:sz w:val="18"/>
            <w:szCs w:val="18"/>
            <w:highlight w:val="green"/>
            <w:rPrChange w:id="1413" w:author="LWQ" w:date="2018-07-07T15:54:00Z">
              <w:rPr>
                <w:rFonts w:ascii="Times New Roman" w:hAnsi="Times New Roman" w:eastAsia="楷体" w:cs="Times New Roman"/>
                <w:sz w:val="18"/>
                <w:szCs w:val="18"/>
              </w:rPr>
            </w:rPrChange>
          </w:rPr>
          <w:t>grid FD coefficient used to obtain the seismograms in figure 5 with the space grid interval equals 20 m and the time step equals 1.5ms</w:t>
        </w:r>
      </w:ins>
      <w:ins w:id="1414" w:author="LWQ" w:date="2018-07-07T15:47:00Z">
        <w:r>
          <w:rPr>
            <w:rFonts w:ascii="Times New Roman" w:hAnsi="Times New Roman" w:eastAsia="楷体" w:cs="Times New Roman"/>
            <w:sz w:val="18"/>
            <w:szCs w:val="18"/>
            <w:highlight w:val="green"/>
            <w:lang w:eastAsia="zh-CN"/>
            <w:rPrChange w:id="1415" w:author="LWQ" w:date="2018-07-07T15:54:00Z">
              <w:rPr>
                <w:rFonts w:ascii="Times New Roman" w:hAnsi="Times New Roman" w:eastAsia="楷体" w:cs="Times New Roman"/>
                <w:sz w:val="18"/>
                <w:szCs w:val="18"/>
                <w:lang w:eastAsia="zh-CN"/>
              </w:rPr>
            </w:rPrChange>
          </w:rPr>
          <w:t xml:space="preserve"> and wave velocity 1500 m/s</w:t>
        </w:r>
      </w:ins>
      <w:ins w:id="1416" w:author="LWQ" w:date="2018-07-07T15:47:00Z">
        <w:r>
          <w:rPr>
            <w:rFonts w:ascii="Times New Roman" w:hAnsi="Times New Roman" w:eastAsia="楷体" w:cs="Times New Roman"/>
            <w:sz w:val="18"/>
            <w:szCs w:val="18"/>
            <w:highlight w:val="green"/>
            <w:rPrChange w:id="1417" w:author="LWQ" w:date="2018-07-07T15:54:00Z">
              <w:rPr>
                <w:rFonts w:ascii="Times New Roman" w:hAnsi="Times New Roman" w:eastAsia="楷体" w:cs="Times New Roman"/>
                <w:sz w:val="18"/>
                <w:szCs w:val="18"/>
              </w:rPr>
            </w:rPrChange>
          </w:rPr>
          <w:t>.</w:t>
        </w:r>
      </w:ins>
      <w:ins w:id="1418" w:author="LWQ" w:date="2018-07-07T15:47:00Z">
        <w:r>
          <w:rPr>
            <w:rFonts w:ascii="Times New Roman" w:hAnsi="Times New Roman" w:eastAsia="楷体" w:cs="Times New Roman"/>
            <w:sz w:val="18"/>
            <w:szCs w:val="18"/>
            <w:highlight w:val="green"/>
            <w:lang w:eastAsia="zh-CN"/>
            <w:rPrChange w:id="1419" w:author="LWQ" w:date="2018-07-07T15:54:00Z">
              <w:rPr>
                <w:rFonts w:ascii="Times New Roman" w:hAnsi="Times New Roman" w:eastAsia="楷体" w:cs="Times New Roman"/>
                <w:sz w:val="18"/>
                <w:szCs w:val="18"/>
                <w:lang w:eastAsia="zh-CN"/>
              </w:rPr>
            </w:rPrChange>
          </w:rPr>
          <w:t xml:space="preserve"> I</w:t>
        </w:r>
      </w:ins>
      <w:ins w:id="1420" w:author="LWQ" w:date="2018-07-07T15:47:00Z">
        <w:r>
          <w:rPr>
            <w:rFonts w:ascii="Times New Roman" w:hAnsi="Times New Roman" w:eastAsia="楷体" w:cs="Times New Roman"/>
            <w:sz w:val="18"/>
            <w:szCs w:val="18"/>
            <w:highlight w:val="green"/>
            <w:rPrChange w:id="1421" w:author="LWQ" w:date="2018-07-07T15:54:00Z">
              <w:rPr>
                <w:rFonts w:ascii="Times New Roman" w:hAnsi="Times New Roman" w:eastAsia="楷体" w:cs="Times New Roman"/>
                <w:sz w:val="18"/>
                <w:szCs w:val="18"/>
              </w:rPr>
            </w:rPrChange>
          </w:rPr>
          <w:t xml:space="preserve">n the </w:t>
        </w:r>
      </w:ins>
      <w:ins w:id="1422" w:author="LWQ" w:date="2018-07-07T15:47:00Z">
        <w:r>
          <w:rPr>
            <w:rFonts w:ascii="Times New Roman" w:hAnsi="Times New Roman" w:eastAsia="楷体" w:cs="Times New Roman"/>
            <w:sz w:val="18"/>
            <w:szCs w:val="18"/>
            <w:highlight w:val="green"/>
            <w:lang w:eastAsia="zh-CN"/>
            <w:rPrChange w:id="1423" w:author="LWQ" w:date="2018-07-07T15:54:00Z">
              <w:rPr>
                <w:rFonts w:ascii="Times New Roman" w:hAnsi="Times New Roman" w:eastAsia="楷体" w:cs="Times New Roman"/>
                <w:sz w:val="18"/>
                <w:szCs w:val="18"/>
                <w:lang w:eastAsia="zh-CN"/>
              </w:rPr>
            </w:rPrChange>
          </w:rPr>
          <w:t>first row</w:t>
        </w:r>
      </w:ins>
      <w:ins w:id="1424" w:author="Administrator" w:date="2018-07-07T23:27:00Z">
        <w:r>
          <w:rPr>
            <w:rFonts w:hint="eastAsia" w:ascii="Times New Roman" w:hAnsi="Times New Roman" w:eastAsia="楷体" w:cs="Times New Roman"/>
            <w:sz w:val="18"/>
            <w:szCs w:val="18"/>
            <w:highlight w:val="green"/>
            <w:lang w:eastAsia="zh-CN"/>
          </w:rPr>
          <w:t xml:space="preserve"> </w:t>
        </w:r>
      </w:ins>
      <w:ins w:id="1425" w:author="LWQ" w:date="2018-07-07T15:47:00Z">
        <w:r>
          <w:rPr>
            <w:rFonts w:ascii="Times New Roman" w:hAnsi="Times New Roman" w:eastAsia="楷体" w:cs="Times New Roman"/>
            <w:sz w:val="18"/>
            <w:szCs w:val="18"/>
            <w:highlight w:val="green"/>
            <w:lang w:eastAsia="zh-CN"/>
            <w:rPrChange w:id="1426" w:author="LWQ" w:date="2018-07-07T15:54:00Z">
              <w:rPr>
                <w:rFonts w:ascii="Times New Roman" w:hAnsi="Times New Roman" w:eastAsia="楷体" w:cs="Times New Roman"/>
                <w:sz w:val="18"/>
                <w:szCs w:val="18"/>
                <w:lang w:eastAsia="zh-CN"/>
              </w:rPr>
            </w:rPrChange>
          </w:rPr>
          <w:t>is</w:t>
        </w:r>
      </w:ins>
      <w:ins w:id="1427" w:author="LWQ" w:date="2018-07-07T15:47:00Z">
        <w:r>
          <w:rPr>
            <w:rFonts w:ascii="Times New Roman" w:hAnsi="Times New Roman" w:eastAsia="楷体" w:cs="Times New Roman"/>
            <w:sz w:val="18"/>
            <w:szCs w:val="18"/>
            <w:highlight w:val="green"/>
            <w:rPrChange w:id="1428" w:author="LWQ" w:date="2018-07-07T15:54:00Z">
              <w:rPr>
                <w:rFonts w:ascii="Times New Roman" w:hAnsi="Times New Roman" w:eastAsia="楷体" w:cs="Times New Roman"/>
                <w:sz w:val="18"/>
                <w:szCs w:val="18"/>
              </w:rPr>
            </w:rPrChange>
          </w:rPr>
          <w:t xml:space="preserve"> the staggered</w:t>
        </w:r>
      </w:ins>
      <w:ins w:id="1429" w:author="LWQ" w:date="2018-07-07T15:47:00Z">
        <w:r>
          <w:rPr>
            <w:rFonts w:ascii="Times New Roman" w:hAnsi="Times New Roman" w:eastAsia="楷体" w:cs="Times New Roman"/>
            <w:sz w:val="18"/>
            <w:szCs w:val="18"/>
            <w:highlight w:val="green"/>
            <w:lang w:eastAsia="zh-CN"/>
            <w:rPrChange w:id="1430" w:author="LWQ" w:date="2018-07-07T15:54:00Z">
              <w:rPr>
                <w:rFonts w:ascii="Times New Roman" w:hAnsi="Times New Roman" w:eastAsia="楷体" w:cs="Times New Roman"/>
                <w:sz w:val="18"/>
                <w:szCs w:val="18"/>
                <w:lang w:eastAsia="zh-CN"/>
              </w:rPr>
            </w:rPrChange>
          </w:rPr>
          <w:t>-</w:t>
        </w:r>
      </w:ins>
      <w:ins w:id="1431" w:author="LWQ" w:date="2018-07-07T15:47:00Z">
        <w:r>
          <w:rPr>
            <w:rFonts w:ascii="Times New Roman" w:hAnsi="Times New Roman" w:eastAsia="楷体" w:cs="Times New Roman"/>
            <w:sz w:val="18"/>
            <w:szCs w:val="18"/>
            <w:highlight w:val="green"/>
            <w:rPrChange w:id="1432" w:author="LWQ" w:date="2018-07-07T15:54:00Z">
              <w:rPr>
                <w:rFonts w:ascii="Times New Roman" w:hAnsi="Times New Roman" w:eastAsia="楷体" w:cs="Times New Roman"/>
                <w:sz w:val="18"/>
                <w:szCs w:val="18"/>
              </w:rPr>
            </w:rPrChange>
          </w:rPr>
          <w:t>grid FD coefficients used for equation (</w:t>
        </w:r>
      </w:ins>
      <w:ins w:id="1433" w:author="LWQ" w:date="2018-07-07T15:47:00Z">
        <w:r>
          <w:rPr>
            <w:rFonts w:ascii="Times New Roman" w:hAnsi="Times New Roman" w:eastAsia="楷体" w:cs="Times New Roman"/>
            <w:sz w:val="18"/>
            <w:szCs w:val="18"/>
            <w:highlight w:val="green"/>
            <w:lang w:eastAsia="zh-CN"/>
            <w:rPrChange w:id="1434" w:author="LWQ" w:date="2018-07-07T15:54:00Z">
              <w:rPr>
                <w:rFonts w:ascii="Times New Roman" w:hAnsi="Times New Roman" w:eastAsia="楷体" w:cs="Times New Roman"/>
                <w:sz w:val="18"/>
                <w:szCs w:val="18"/>
                <w:lang w:eastAsia="zh-CN"/>
              </w:rPr>
            </w:rPrChange>
          </w:rPr>
          <w:t>4</w:t>
        </w:r>
      </w:ins>
      <w:ins w:id="1435" w:author="LWQ" w:date="2018-07-07T15:47:00Z">
        <w:r>
          <w:rPr>
            <w:rFonts w:ascii="Times New Roman" w:hAnsi="Times New Roman" w:eastAsia="楷体" w:cs="Times New Roman"/>
            <w:sz w:val="18"/>
            <w:szCs w:val="18"/>
            <w:highlight w:val="green"/>
            <w:rPrChange w:id="1436" w:author="LWQ" w:date="2018-07-07T15:54:00Z">
              <w:rPr>
                <w:rFonts w:ascii="Times New Roman" w:hAnsi="Times New Roman" w:eastAsia="楷体" w:cs="Times New Roman"/>
                <w:sz w:val="18"/>
                <w:szCs w:val="18"/>
              </w:rPr>
            </w:rPrChange>
          </w:rPr>
          <w:t>)</w:t>
        </w:r>
      </w:ins>
      <w:ins w:id="1437" w:author="LWQ" w:date="2018-07-07T15:47:00Z">
        <w:r>
          <w:rPr>
            <w:rFonts w:ascii="Times New Roman" w:hAnsi="Times New Roman" w:eastAsia="楷体" w:cs="Times New Roman"/>
            <w:sz w:val="18"/>
            <w:szCs w:val="18"/>
            <w:highlight w:val="green"/>
            <w:lang w:eastAsia="zh-CN"/>
            <w:rPrChange w:id="1438" w:author="LWQ" w:date="2018-07-07T15:54:00Z">
              <w:rPr>
                <w:rFonts w:ascii="Times New Roman" w:hAnsi="Times New Roman" w:eastAsia="楷体" w:cs="Times New Roman"/>
                <w:sz w:val="18"/>
                <w:szCs w:val="18"/>
                <w:lang w:eastAsia="zh-CN"/>
              </w:rPr>
            </w:rPrChange>
          </w:rPr>
          <w:t>-(6)</w:t>
        </w:r>
      </w:ins>
      <w:ins w:id="1439" w:author="LWQ" w:date="2018-07-07T15:47:00Z">
        <w:r>
          <w:rPr>
            <w:rFonts w:ascii="Times New Roman" w:hAnsi="Times New Roman" w:eastAsia="楷体" w:cs="Times New Roman"/>
            <w:sz w:val="18"/>
            <w:szCs w:val="18"/>
            <w:highlight w:val="green"/>
            <w:rPrChange w:id="1440" w:author="LWQ" w:date="2018-07-07T15:54:00Z">
              <w:rPr>
                <w:rFonts w:ascii="Times New Roman" w:hAnsi="Times New Roman" w:eastAsia="楷体" w:cs="Times New Roman"/>
                <w:sz w:val="18"/>
                <w:szCs w:val="18"/>
              </w:rPr>
            </w:rPrChange>
          </w:rPr>
          <w:t>.</w:t>
        </w:r>
      </w:ins>
      <w:ins w:id="1441" w:author="Administrator" w:date="2018-07-08T11:37:00Z">
        <w:r>
          <w:rPr>
            <w:rFonts w:hint="eastAsia" w:ascii="Times New Roman" w:hAnsi="Times New Roman" w:eastAsia="楷体" w:cs="Times New Roman"/>
            <w:sz w:val="18"/>
            <w:szCs w:val="18"/>
            <w:highlight w:val="green"/>
            <w:lang w:eastAsia="zh-CN"/>
          </w:rPr>
          <w:t xml:space="preserve"> </w:t>
        </w:r>
      </w:ins>
      <w:ins w:id="1442" w:author="LWQ" w:date="2018-07-07T15:47:00Z">
        <w:del w:id="1443" w:author="Administrator" w:date="2018-07-08T11:37:00Z">
          <w:r>
            <w:rPr>
              <w:rFonts w:ascii="Times New Roman" w:hAnsi="Times New Roman" w:eastAsia="楷体" w:cs="Times New Roman"/>
              <w:sz w:val="18"/>
              <w:szCs w:val="18"/>
              <w:highlight w:val="green"/>
              <w:rPrChange w:id="1444" w:author="LWQ" w:date="2018-07-07T15:54:00Z">
                <w:rPr>
                  <w:rFonts w:ascii="Times New Roman" w:hAnsi="Times New Roman" w:eastAsia="楷体" w:cs="Times New Roman"/>
                  <w:sz w:val="18"/>
                  <w:szCs w:val="18"/>
                </w:rPr>
              </w:rPrChange>
            </w:rPr>
            <w:delText>.</w:delText>
          </w:r>
        </w:del>
      </w:ins>
      <w:ins w:id="1445" w:author="LWQ" w:date="2018-07-07T15:47:00Z">
        <w:r>
          <w:rPr>
            <w:rFonts w:ascii="Times New Roman" w:hAnsi="Times New Roman" w:eastAsia="楷体" w:cs="Times New Roman"/>
            <w:sz w:val="18"/>
            <w:szCs w:val="18"/>
            <w:highlight w:val="green"/>
            <w:lang w:eastAsia="zh-CN"/>
            <w:rPrChange w:id="1446" w:author="LWQ" w:date="2018-07-07T15:54:00Z">
              <w:rPr>
                <w:rFonts w:ascii="Times New Roman" w:hAnsi="Times New Roman" w:eastAsia="楷体" w:cs="Times New Roman"/>
                <w:sz w:val="18"/>
                <w:szCs w:val="18"/>
                <w:lang w:eastAsia="zh-CN"/>
              </w:rPr>
            </w:rPrChange>
          </w:rPr>
          <w:t>I</w:t>
        </w:r>
      </w:ins>
      <w:ins w:id="1447" w:author="LWQ" w:date="2018-07-07T15:47:00Z">
        <w:r>
          <w:rPr>
            <w:rFonts w:ascii="Times New Roman" w:hAnsi="Times New Roman" w:eastAsia="楷体" w:cs="Times New Roman"/>
            <w:sz w:val="18"/>
            <w:szCs w:val="18"/>
            <w:highlight w:val="green"/>
            <w:rPrChange w:id="1448" w:author="LWQ" w:date="2018-07-07T15:54:00Z">
              <w:rPr>
                <w:rFonts w:ascii="Times New Roman" w:hAnsi="Times New Roman" w:eastAsia="楷体" w:cs="Times New Roman"/>
                <w:sz w:val="18"/>
                <w:szCs w:val="18"/>
              </w:rPr>
            </w:rPrChange>
          </w:rPr>
          <w:t xml:space="preserve">n the </w:t>
        </w:r>
      </w:ins>
      <w:ins w:id="1449" w:author="LWQ" w:date="2018-07-07T15:47:00Z">
        <w:r>
          <w:rPr>
            <w:rFonts w:ascii="Times New Roman" w:hAnsi="Times New Roman" w:eastAsia="楷体" w:cs="Times New Roman"/>
            <w:sz w:val="18"/>
            <w:szCs w:val="18"/>
            <w:highlight w:val="green"/>
            <w:lang w:eastAsia="zh-CN"/>
            <w:rPrChange w:id="1450" w:author="LWQ" w:date="2018-07-07T15:54:00Z">
              <w:rPr>
                <w:rFonts w:ascii="Times New Roman" w:hAnsi="Times New Roman" w:eastAsia="楷体" w:cs="Times New Roman"/>
                <w:sz w:val="18"/>
                <w:szCs w:val="18"/>
                <w:lang w:eastAsia="zh-CN"/>
              </w:rPr>
            </w:rPrChange>
          </w:rPr>
          <w:t>second row</w:t>
        </w:r>
      </w:ins>
      <w:ins w:id="1451" w:author="Administrator" w:date="2018-07-08T11:37:00Z">
        <w:r>
          <w:rPr>
            <w:rFonts w:hint="eastAsia" w:ascii="Times New Roman" w:hAnsi="Times New Roman" w:eastAsia="楷体" w:cs="Times New Roman"/>
            <w:sz w:val="18"/>
            <w:szCs w:val="18"/>
            <w:highlight w:val="green"/>
            <w:lang w:eastAsia="zh-CN"/>
          </w:rPr>
          <w:t xml:space="preserve"> </w:t>
        </w:r>
      </w:ins>
      <w:ins w:id="1452" w:author="LWQ" w:date="2018-07-07T15:47:00Z">
        <w:r>
          <w:rPr>
            <w:rFonts w:ascii="Times New Roman" w:hAnsi="Times New Roman" w:eastAsia="楷体" w:cs="Times New Roman"/>
            <w:sz w:val="18"/>
            <w:szCs w:val="18"/>
            <w:highlight w:val="green"/>
            <w:lang w:eastAsia="zh-CN"/>
            <w:rPrChange w:id="1453" w:author="LWQ" w:date="2018-07-07T15:54:00Z">
              <w:rPr>
                <w:rFonts w:ascii="Times New Roman" w:hAnsi="Times New Roman" w:eastAsia="楷体" w:cs="Times New Roman"/>
                <w:sz w:val="18"/>
                <w:szCs w:val="18"/>
                <w:lang w:eastAsia="zh-CN"/>
              </w:rPr>
            </w:rPrChange>
          </w:rPr>
          <w:t>is</w:t>
        </w:r>
      </w:ins>
      <w:ins w:id="1454" w:author="LWQ" w:date="2018-07-07T15:47:00Z">
        <w:r>
          <w:rPr>
            <w:rFonts w:ascii="Times New Roman" w:hAnsi="Times New Roman" w:eastAsia="楷体" w:cs="Times New Roman"/>
            <w:sz w:val="18"/>
            <w:szCs w:val="18"/>
            <w:highlight w:val="green"/>
            <w:rPrChange w:id="1455" w:author="LWQ" w:date="2018-07-07T15:54:00Z">
              <w:rPr>
                <w:rFonts w:ascii="Times New Roman" w:hAnsi="Times New Roman" w:eastAsia="楷体" w:cs="Times New Roman"/>
                <w:sz w:val="18"/>
                <w:szCs w:val="18"/>
              </w:rPr>
            </w:rPrChange>
          </w:rPr>
          <w:t xml:space="preserve"> the staggered</w:t>
        </w:r>
      </w:ins>
      <w:ins w:id="1456" w:author="LWQ" w:date="2018-07-07T15:47:00Z">
        <w:r>
          <w:rPr>
            <w:rFonts w:ascii="Times New Roman" w:hAnsi="Times New Roman" w:eastAsia="楷体" w:cs="Times New Roman"/>
            <w:sz w:val="18"/>
            <w:szCs w:val="18"/>
            <w:highlight w:val="green"/>
            <w:lang w:eastAsia="zh-CN"/>
            <w:rPrChange w:id="1457" w:author="LWQ" w:date="2018-07-07T15:54:00Z">
              <w:rPr>
                <w:rFonts w:ascii="Times New Roman" w:hAnsi="Times New Roman" w:eastAsia="楷体" w:cs="Times New Roman"/>
                <w:sz w:val="18"/>
                <w:szCs w:val="18"/>
                <w:lang w:eastAsia="zh-CN"/>
              </w:rPr>
            </w:rPrChange>
          </w:rPr>
          <w:t>-</w:t>
        </w:r>
      </w:ins>
      <w:ins w:id="1458" w:author="LWQ" w:date="2018-07-07T15:47:00Z">
        <w:r>
          <w:rPr>
            <w:rFonts w:ascii="Times New Roman" w:hAnsi="Times New Roman" w:eastAsia="楷体" w:cs="Times New Roman"/>
            <w:sz w:val="18"/>
            <w:szCs w:val="18"/>
            <w:highlight w:val="green"/>
            <w:rPrChange w:id="1459" w:author="LWQ" w:date="2018-07-07T15:54:00Z">
              <w:rPr>
                <w:rFonts w:ascii="Times New Roman" w:hAnsi="Times New Roman" w:eastAsia="楷体" w:cs="Times New Roman"/>
                <w:sz w:val="18"/>
                <w:szCs w:val="18"/>
              </w:rPr>
            </w:rPrChange>
          </w:rPr>
          <w:t>grid FD coefficients used for equation</w:t>
        </w:r>
      </w:ins>
      <w:ins w:id="1460" w:author="LWQ" w:date="2018-07-07T15:47:00Z">
        <w:r>
          <w:rPr>
            <w:rFonts w:ascii="Times New Roman" w:hAnsi="Times New Roman" w:eastAsia="楷体" w:cs="Times New Roman"/>
            <w:sz w:val="18"/>
            <w:szCs w:val="18"/>
            <w:highlight w:val="green"/>
            <w:lang w:eastAsia="zh-CN"/>
            <w:rPrChange w:id="1461" w:author="LWQ" w:date="2018-07-07T15:54:00Z">
              <w:rPr>
                <w:rFonts w:ascii="Times New Roman" w:hAnsi="Times New Roman" w:eastAsia="楷体" w:cs="Times New Roman"/>
                <w:sz w:val="18"/>
                <w:szCs w:val="18"/>
                <w:lang w:eastAsia="zh-CN"/>
              </w:rPr>
            </w:rPrChange>
          </w:rPr>
          <w:t>s</w:t>
        </w:r>
      </w:ins>
      <w:ins w:id="1462" w:author="Administrator" w:date="2018-07-08T11:37:00Z">
        <w:r>
          <w:rPr>
            <w:rFonts w:hint="eastAsia" w:ascii="Times New Roman" w:hAnsi="Times New Roman" w:eastAsia="楷体" w:cs="Times New Roman"/>
            <w:sz w:val="18"/>
            <w:szCs w:val="18"/>
            <w:highlight w:val="green"/>
            <w:lang w:eastAsia="zh-CN"/>
          </w:rPr>
          <w:t xml:space="preserve"> </w:t>
        </w:r>
      </w:ins>
      <w:ins w:id="1463" w:author="LWQ" w:date="2018-07-07T15:47:00Z">
        <w:r>
          <w:rPr>
            <w:rFonts w:ascii="Times New Roman" w:hAnsi="Times New Roman" w:eastAsia="楷体" w:cs="Times New Roman"/>
            <w:sz w:val="18"/>
            <w:szCs w:val="18"/>
            <w:highlight w:val="green"/>
            <w:lang w:eastAsia="zh-CN"/>
            <w:rPrChange w:id="1464" w:author="LWQ" w:date="2018-07-07T15:54:00Z">
              <w:rPr>
                <w:rFonts w:ascii="Times New Roman" w:hAnsi="Times New Roman" w:eastAsia="楷体" w:cs="Times New Roman"/>
                <w:sz w:val="18"/>
                <w:szCs w:val="18"/>
                <w:lang w:eastAsia="zh-CN"/>
              </w:rPr>
            </w:rPrChange>
          </w:rPr>
          <w:t>(10).</w:t>
        </w:r>
      </w:ins>
      <w:ins w:id="1465" w:author="LWQ" w:date="2018-07-07T15:47:00Z">
        <w:r>
          <w:rPr>
            <w:rFonts w:ascii="Times New Roman" w:hAnsi="Times New Roman" w:eastAsia="楷体" w:cs="Times New Roman"/>
            <w:sz w:val="18"/>
            <w:szCs w:val="18"/>
            <w:highlight w:val="green"/>
            <w:rPrChange w:id="1466" w:author="LWQ" w:date="2018-07-07T15:54:00Z">
              <w:rPr>
                <w:rFonts w:ascii="Times New Roman" w:hAnsi="Times New Roman" w:eastAsia="楷体" w:cs="Times New Roman"/>
                <w:sz w:val="18"/>
                <w:szCs w:val="18"/>
              </w:rPr>
            </w:rPrChange>
          </w:rPr>
          <w:t xml:space="preserve"> The equations (1</w:t>
        </w:r>
      </w:ins>
      <w:ins w:id="1467" w:author="LWQ" w:date="2018-07-07T15:47:00Z">
        <w:r>
          <w:rPr>
            <w:rFonts w:ascii="Times New Roman" w:hAnsi="Times New Roman" w:eastAsia="楷体" w:cs="Times New Roman"/>
            <w:sz w:val="18"/>
            <w:szCs w:val="18"/>
            <w:highlight w:val="green"/>
            <w:lang w:eastAsia="zh-CN"/>
            <w:rPrChange w:id="1468" w:author="LWQ" w:date="2018-07-07T15:54:00Z">
              <w:rPr>
                <w:rFonts w:ascii="Times New Roman" w:hAnsi="Times New Roman" w:eastAsia="楷体" w:cs="Times New Roman"/>
                <w:sz w:val="18"/>
                <w:szCs w:val="18"/>
                <w:lang w:eastAsia="zh-CN"/>
              </w:rPr>
            </w:rPrChange>
          </w:rPr>
          <w:t>1</w:t>
        </w:r>
      </w:ins>
      <w:ins w:id="1469" w:author="LWQ" w:date="2018-07-07T15:47:00Z">
        <w:r>
          <w:rPr>
            <w:rFonts w:ascii="Times New Roman" w:hAnsi="Times New Roman" w:eastAsia="楷体" w:cs="Times New Roman"/>
            <w:sz w:val="18"/>
            <w:szCs w:val="18"/>
            <w:highlight w:val="green"/>
            <w:rPrChange w:id="1470" w:author="LWQ" w:date="2018-07-07T15:54:00Z">
              <w:rPr>
                <w:rFonts w:ascii="Times New Roman" w:hAnsi="Times New Roman" w:eastAsia="楷体" w:cs="Times New Roman"/>
                <w:sz w:val="18"/>
                <w:szCs w:val="18"/>
              </w:rPr>
            </w:rPrChange>
          </w:rPr>
          <w:t>) and (1</w:t>
        </w:r>
      </w:ins>
      <w:ins w:id="1471" w:author="LWQ" w:date="2018-07-07T15:47:00Z">
        <w:r>
          <w:rPr>
            <w:rFonts w:ascii="Times New Roman" w:hAnsi="Times New Roman" w:eastAsia="楷体" w:cs="Times New Roman"/>
            <w:sz w:val="18"/>
            <w:szCs w:val="18"/>
            <w:highlight w:val="green"/>
            <w:lang w:eastAsia="zh-CN"/>
            <w:rPrChange w:id="1472" w:author="LWQ" w:date="2018-07-07T15:54:00Z">
              <w:rPr>
                <w:rFonts w:ascii="Times New Roman" w:hAnsi="Times New Roman" w:eastAsia="楷体" w:cs="Times New Roman"/>
                <w:sz w:val="18"/>
                <w:szCs w:val="18"/>
                <w:lang w:eastAsia="zh-CN"/>
              </w:rPr>
            </w:rPrChange>
          </w:rPr>
          <w:t>2</w:t>
        </w:r>
      </w:ins>
      <w:ins w:id="1473" w:author="LWQ" w:date="2018-07-07T15:47:00Z">
        <w:r>
          <w:rPr>
            <w:rFonts w:ascii="Times New Roman" w:hAnsi="Times New Roman" w:eastAsia="楷体" w:cs="Times New Roman"/>
            <w:sz w:val="18"/>
            <w:szCs w:val="18"/>
            <w:highlight w:val="green"/>
            <w:rPrChange w:id="1474" w:author="LWQ" w:date="2018-07-07T15:54:00Z">
              <w:rPr>
                <w:rFonts w:ascii="Times New Roman" w:hAnsi="Times New Roman" w:eastAsia="楷体" w:cs="Times New Roman"/>
                <w:sz w:val="18"/>
                <w:szCs w:val="18"/>
              </w:rPr>
            </w:rPrChange>
          </w:rPr>
          <w:t>) use the simplest staggered grid FD operator and need no staggered grid FD coefficient.</w:t>
        </w:r>
      </w:ins>
    </w:p>
    <w:p>
      <w:pPr>
        <w:spacing w:line="480" w:lineRule="auto"/>
        <w:rPr>
          <w:ins w:id="1475" w:author="LWQ" w:date="2018-07-07T15:47:00Z"/>
          <w:rFonts w:ascii="Times New Roman" w:hAnsi="Times New Roman" w:eastAsia="楷体" w:cs="Times New Roman"/>
          <w:sz w:val="18"/>
          <w:szCs w:val="18"/>
          <w:lang w:eastAsia="zh-CN"/>
        </w:rPr>
      </w:pPr>
    </w:p>
    <w:tbl>
      <w:tblPr>
        <w:tblStyle w:val="18"/>
        <w:tblW w:w="887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476" w:author="LWQ" w:date="2018-07-07T15:49:00Z">
          <w:tblPr>
            <w:tblStyle w:val="18"/>
            <w:tblW w:w="887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928"/>
        <w:gridCol w:w="928"/>
        <w:gridCol w:w="1026"/>
        <w:gridCol w:w="1062"/>
        <w:gridCol w:w="1115"/>
        <w:gridCol w:w="1151"/>
        <w:gridCol w:w="1333"/>
        <w:gridCol w:w="1329"/>
        <w:tblGridChange w:id="1477">
          <w:tblGrid>
            <w:gridCol w:w="928"/>
            <w:gridCol w:w="928"/>
            <w:gridCol w:w="1026"/>
            <w:gridCol w:w="1062"/>
            <w:gridCol w:w="1115"/>
            <w:gridCol w:w="1151"/>
            <w:gridCol w:w="1333"/>
            <w:gridCol w:w="1329"/>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479" w:author="LWQ" w:date="2018-07-07T15:4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ins w:id="1478" w:author="LWQ" w:date="2018-07-07T15:47:00Z"/>
          <w:trPrChange w:id="1479" w:author="LWQ" w:date="2018-07-07T15:49:00Z">
            <w:trPr>
              <w:trHeight w:val="368" w:hRule="atLeast"/>
              <w:jc w:val="center"/>
            </w:trPr>
          </w:trPrChange>
        </w:trPr>
        <w:tc>
          <w:tcPr>
            <w:tcW w:w="928" w:type="dxa"/>
            <w:tcPrChange w:id="1480" w:author="LWQ" w:date="2018-07-07T15:49:00Z">
              <w:tcPr>
                <w:tcW w:w="928" w:type="dxa"/>
              </w:tcPr>
            </w:tcPrChange>
          </w:tcPr>
          <w:p>
            <w:pPr>
              <w:spacing w:after="0" w:line="240" w:lineRule="auto"/>
              <w:rPr>
                <w:ins w:id="1481" w:author="LWQ" w:date="2018-07-07T15:49:00Z"/>
                <w:rFonts w:ascii="Times New Roman" w:hAnsi="Times New Roman" w:cs="Times New Roman" w:eastAsiaTheme="minorHAnsi"/>
                <w:i/>
                <w:rPrChange w:id="1482" w:author="LWQ" w:date="2018-07-07T15:54:00Z">
                  <w:rPr>
                    <w:ins w:id="1483" w:author="LWQ" w:date="2018-07-07T15:49:00Z"/>
                    <w:rFonts w:eastAsiaTheme="minorEastAsia"/>
                    <w:i/>
                  </w:rPr>
                </w:rPrChange>
              </w:rPr>
            </w:pPr>
          </w:p>
        </w:tc>
        <w:tc>
          <w:tcPr>
            <w:tcW w:w="928" w:type="dxa"/>
            <w:tcPrChange w:id="1484" w:author="LWQ" w:date="2018-07-07T15:49:00Z">
              <w:tcPr>
                <w:tcW w:w="928" w:type="dxa"/>
              </w:tcPr>
            </w:tcPrChange>
          </w:tcPr>
          <w:p>
            <w:pPr>
              <w:spacing w:after="0" w:line="240" w:lineRule="auto"/>
              <w:rPr>
                <w:ins w:id="1485" w:author="LWQ" w:date="2018-07-07T15:47:00Z"/>
                <w:rFonts w:ascii="Times New Roman" w:hAnsi="Times New Roman" w:cs="Times New Roman" w:eastAsiaTheme="minorHAnsi"/>
                <w:i/>
                <w:rPrChange w:id="1486" w:author="LWQ" w:date="2018-07-07T15:54:00Z">
                  <w:rPr>
                    <w:ins w:id="1487" w:author="LWQ" w:date="2018-07-07T15:47:00Z"/>
                    <w:rFonts w:eastAsiaTheme="minorEastAsia"/>
                    <w:i/>
                  </w:rPr>
                </w:rPrChange>
              </w:rPr>
            </w:pPr>
            <w:ins w:id="1488" w:author="LWQ" w:date="2018-07-07T15:47:00Z">
              <w:r>
                <w:rPr>
                  <w:rFonts w:ascii="Times New Roman" w:hAnsi="Times New Roman" w:cs="Times New Roman" w:eastAsiaTheme="minorHAnsi"/>
                  <w:i/>
                  <w:rPrChange w:id="1489" w:author="LWQ" w:date="2018-07-07T15:54:00Z">
                    <w:rPr>
                      <w:i/>
                    </w:rPr>
                  </w:rPrChange>
                </w:rPr>
                <w:t>c</w:t>
              </w:r>
            </w:ins>
            <w:ins w:id="1490" w:author="LWQ" w:date="2018-07-07T15:47:00Z">
              <w:r>
                <w:rPr>
                  <w:rFonts w:ascii="Times New Roman" w:hAnsi="Times New Roman" w:cs="Times New Roman" w:eastAsiaTheme="minorHAnsi"/>
                  <w:i/>
                  <w:vertAlign w:val="subscript"/>
                  <w:rPrChange w:id="1491" w:author="LWQ" w:date="2018-07-07T15:54:00Z">
                    <w:rPr>
                      <w:i/>
                      <w:vertAlign w:val="subscript"/>
                    </w:rPr>
                  </w:rPrChange>
                </w:rPr>
                <w:t>1</w:t>
              </w:r>
            </w:ins>
          </w:p>
        </w:tc>
        <w:tc>
          <w:tcPr>
            <w:tcW w:w="1026" w:type="dxa"/>
            <w:tcPrChange w:id="1492" w:author="LWQ" w:date="2018-07-07T15:49:00Z">
              <w:tcPr>
                <w:tcW w:w="1026" w:type="dxa"/>
              </w:tcPr>
            </w:tcPrChange>
          </w:tcPr>
          <w:p>
            <w:pPr>
              <w:spacing w:after="0" w:line="240" w:lineRule="auto"/>
              <w:rPr>
                <w:ins w:id="1493" w:author="LWQ" w:date="2018-07-07T15:47:00Z"/>
                <w:rFonts w:ascii="Times New Roman" w:hAnsi="Times New Roman" w:cs="Times New Roman" w:eastAsiaTheme="minorHAnsi"/>
                <w:i/>
                <w:rPrChange w:id="1494" w:author="LWQ" w:date="2018-07-07T15:54:00Z">
                  <w:rPr>
                    <w:ins w:id="1495" w:author="LWQ" w:date="2018-07-07T15:47:00Z"/>
                    <w:rFonts w:eastAsiaTheme="minorEastAsia"/>
                    <w:i/>
                  </w:rPr>
                </w:rPrChange>
              </w:rPr>
            </w:pPr>
            <w:ins w:id="1496" w:author="LWQ" w:date="2018-07-07T15:47:00Z">
              <w:r>
                <w:rPr>
                  <w:rFonts w:ascii="Times New Roman" w:hAnsi="Times New Roman" w:cs="Times New Roman" w:eastAsiaTheme="minorHAnsi"/>
                  <w:i/>
                  <w:rPrChange w:id="1497" w:author="LWQ" w:date="2018-07-07T15:54:00Z">
                    <w:rPr>
                      <w:i/>
                    </w:rPr>
                  </w:rPrChange>
                </w:rPr>
                <w:t>c</w:t>
              </w:r>
            </w:ins>
            <w:ins w:id="1498" w:author="LWQ" w:date="2018-07-07T15:47:00Z">
              <w:r>
                <w:rPr>
                  <w:rFonts w:ascii="Times New Roman" w:hAnsi="Times New Roman" w:cs="Times New Roman" w:eastAsiaTheme="minorHAnsi"/>
                  <w:i/>
                  <w:vertAlign w:val="subscript"/>
                  <w:rPrChange w:id="1499" w:author="LWQ" w:date="2018-07-07T15:54:00Z">
                    <w:rPr>
                      <w:i/>
                      <w:vertAlign w:val="subscript"/>
                    </w:rPr>
                  </w:rPrChange>
                </w:rPr>
                <w:t>2</w:t>
              </w:r>
            </w:ins>
          </w:p>
        </w:tc>
        <w:tc>
          <w:tcPr>
            <w:tcW w:w="1062" w:type="dxa"/>
            <w:tcPrChange w:id="1500" w:author="LWQ" w:date="2018-07-07T15:49:00Z">
              <w:tcPr>
                <w:tcW w:w="1062" w:type="dxa"/>
              </w:tcPr>
            </w:tcPrChange>
          </w:tcPr>
          <w:p>
            <w:pPr>
              <w:spacing w:after="0" w:line="240" w:lineRule="auto"/>
              <w:rPr>
                <w:ins w:id="1501" w:author="LWQ" w:date="2018-07-07T15:47:00Z"/>
                <w:rFonts w:ascii="Times New Roman" w:hAnsi="Times New Roman" w:cs="Times New Roman" w:eastAsiaTheme="minorHAnsi"/>
                <w:i/>
                <w:rPrChange w:id="1502" w:author="LWQ" w:date="2018-07-07T15:54:00Z">
                  <w:rPr>
                    <w:ins w:id="1503" w:author="LWQ" w:date="2018-07-07T15:47:00Z"/>
                    <w:rFonts w:eastAsiaTheme="minorEastAsia"/>
                    <w:i/>
                  </w:rPr>
                </w:rPrChange>
              </w:rPr>
            </w:pPr>
            <w:ins w:id="1504" w:author="LWQ" w:date="2018-07-07T15:47:00Z">
              <w:r>
                <w:rPr>
                  <w:rFonts w:ascii="Times New Roman" w:hAnsi="Times New Roman" w:cs="Times New Roman" w:eastAsiaTheme="minorHAnsi"/>
                  <w:i/>
                  <w:rPrChange w:id="1505" w:author="LWQ" w:date="2018-07-07T15:54:00Z">
                    <w:rPr>
                      <w:i/>
                    </w:rPr>
                  </w:rPrChange>
                </w:rPr>
                <w:t>c</w:t>
              </w:r>
            </w:ins>
            <w:ins w:id="1506" w:author="LWQ" w:date="2018-07-07T15:47:00Z">
              <w:r>
                <w:rPr>
                  <w:rFonts w:ascii="Times New Roman" w:hAnsi="Times New Roman" w:cs="Times New Roman" w:eastAsiaTheme="minorHAnsi"/>
                  <w:i/>
                  <w:vertAlign w:val="subscript"/>
                  <w:rPrChange w:id="1507" w:author="LWQ" w:date="2018-07-07T15:54:00Z">
                    <w:rPr>
                      <w:i/>
                      <w:vertAlign w:val="subscript"/>
                    </w:rPr>
                  </w:rPrChange>
                </w:rPr>
                <w:t>3</w:t>
              </w:r>
            </w:ins>
          </w:p>
        </w:tc>
        <w:tc>
          <w:tcPr>
            <w:tcW w:w="1115" w:type="dxa"/>
            <w:tcPrChange w:id="1508" w:author="LWQ" w:date="2018-07-07T15:49:00Z">
              <w:tcPr>
                <w:tcW w:w="1115" w:type="dxa"/>
              </w:tcPr>
            </w:tcPrChange>
          </w:tcPr>
          <w:p>
            <w:pPr>
              <w:spacing w:after="0" w:line="240" w:lineRule="auto"/>
              <w:rPr>
                <w:ins w:id="1509" w:author="LWQ" w:date="2018-07-07T15:47:00Z"/>
                <w:rFonts w:ascii="Times New Roman" w:hAnsi="Times New Roman" w:cs="Times New Roman" w:eastAsiaTheme="minorHAnsi"/>
                <w:i/>
                <w:rPrChange w:id="1510" w:author="LWQ" w:date="2018-07-07T15:54:00Z">
                  <w:rPr>
                    <w:ins w:id="1511" w:author="LWQ" w:date="2018-07-07T15:47:00Z"/>
                    <w:rFonts w:eastAsiaTheme="minorEastAsia"/>
                    <w:i/>
                  </w:rPr>
                </w:rPrChange>
              </w:rPr>
            </w:pPr>
            <w:ins w:id="1512" w:author="LWQ" w:date="2018-07-07T15:47:00Z">
              <w:r>
                <w:rPr>
                  <w:rFonts w:ascii="Times New Roman" w:hAnsi="Times New Roman" w:cs="Times New Roman" w:eastAsiaTheme="minorHAnsi"/>
                  <w:i/>
                  <w:rPrChange w:id="1513" w:author="LWQ" w:date="2018-07-07T15:54:00Z">
                    <w:rPr>
                      <w:i/>
                    </w:rPr>
                  </w:rPrChange>
                </w:rPr>
                <w:t>c</w:t>
              </w:r>
            </w:ins>
            <w:ins w:id="1514" w:author="LWQ" w:date="2018-07-07T15:47:00Z">
              <w:r>
                <w:rPr>
                  <w:rFonts w:ascii="Times New Roman" w:hAnsi="Times New Roman" w:cs="Times New Roman" w:eastAsiaTheme="minorHAnsi"/>
                  <w:i/>
                  <w:vertAlign w:val="subscript"/>
                  <w:rPrChange w:id="1515" w:author="LWQ" w:date="2018-07-07T15:54:00Z">
                    <w:rPr>
                      <w:i/>
                      <w:vertAlign w:val="subscript"/>
                    </w:rPr>
                  </w:rPrChange>
                </w:rPr>
                <w:t>4</w:t>
              </w:r>
            </w:ins>
          </w:p>
        </w:tc>
        <w:tc>
          <w:tcPr>
            <w:tcW w:w="1151" w:type="dxa"/>
            <w:tcPrChange w:id="1516" w:author="LWQ" w:date="2018-07-07T15:49:00Z">
              <w:tcPr>
                <w:tcW w:w="1151" w:type="dxa"/>
              </w:tcPr>
            </w:tcPrChange>
          </w:tcPr>
          <w:p>
            <w:pPr>
              <w:spacing w:after="0" w:line="240" w:lineRule="auto"/>
              <w:rPr>
                <w:ins w:id="1517" w:author="LWQ" w:date="2018-07-07T15:47:00Z"/>
                <w:rFonts w:ascii="Times New Roman" w:hAnsi="Times New Roman" w:cs="Times New Roman" w:eastAsiaTheme="minorHAnsi"/>
                <w:i/>
                <w:rPrChange w:id="1518" w:author="LWQ" w:date="2018-07-07T15:54:00Z">
                  <w:rPr>
                    <w:ins w:id="1519" w:author="LWQ" w:date="2018-07-07T15:47:00Z"/>
                    <w:rFonts w:eastAsiaTheme="minorEastAsia"/>
                    <w:i/>
                  </w:rPr>
                </w:rPrChange>
              </w:rPr>
            </w:pPr>
            <w:ins w:id="1520" w:author="LWQ" w:date="2018-07-07T15:47:00Z">
              <w:r>
                <w:rPr>
                  <w:rFonts w:ascii="Times New Roman" w:hAnsi="Times New Roman" w:cs="Times New Roman" w:eastAsiaTheme="minorHAnsi"/>
                  <w:i/>
                  <w:rPrChange w:id="1521" w:author="LWQ" w:date="2018-07-07T15:54:00Z">
                    <w:rPr>
                      <w:i/>
                    </w:rPr>
                  </w:rPrChange>
                </w:rPr>
                <w:t>c</w:t>
              </w:r>
            </w:ins>
            <w:ins w:id="1522" w:author="LWQ" w:date="2018-07-07T15:47:00Z">
              <w:r>
                <w:rPr>
                  <w:rFonts w:ascii="Times New Roman" w:hAnsi="Times New Roman" w:cs="Times New Roman" w:eastAsiaTheme="minorHAnsi"/>
                  <w:i/>
                  <w:vertAlign w:val="subscript"/>
                  <w:rPrChange w:id="1523" w:author="LWQ" w:date="2018-07-07T15:54:00Z">
                    <w:rPr>
                      <w:i/>
                      <w:vertAlign w:val="subscript"/>
                    </w:rPr>
                  </w:rPrChange>
                </w:rPr>
                <w:t>5</w:t>
              </w:r>
            </w:ins>
          </w:p>
        </w:tc>
        <w:tc>
          <w:tcPr>
            <w:tcW w:w="1333" w:type="dxa"/>
            <w:tcPrChange w:id="1524" w:author="LWQ" w:date="2018-07-07T15:49:00Z">
              <w:tcPr>
                <w:tcW w:w="1333" w:type="dxa"/>
              </w:tcPr>
            </w:tcPrChange>
          </w:tcPr>
          <w:p>
            <w:pPr>
              <w:spacing w:after="0" w:line="240" w:lineRule="auto"/>
              <w:rPr>
                <w:ins w:id="1525" w:author="LWQ" w:date="2018-07-07T15:47:00Z"/>
                <w:rFonts w:ascii="Times New Roman" w:hAnsi="Times New Roman" w:cs="Times New Roman" w:eastAsiaTheme="minorHAnsi"/>
                <w:i/>
                <w:rPrChange w:id="1526" w:author="LWQ" w:date="2018-07-07T15:54:00Z">
                  <w:rPr>
                    <w:ins w:id="1527" w:author="LWQ" w:date="2018-07-07T15:47:00Z"/>
                    <w:rFonts w:eastAsiaTheme="minorEastAsia"/>
                    <w:i/>
                  </w:rPr>
                </w:rPrChange>
              </w:rPr>
            </w:pPr>
            <w:ins w:id="1528" w:author="LWQ" w:date="2018-07-07T15:47:00Z">
              <w:r>
                <w:rPr>
                  <w:rFonts w:ascii="Times New Roman" w:hAnsi="Times New Roman" w:cs="Times New Roman" w:eastAsiaTheme="minorHAnsi"/>
                  <w:i/>
                  <w:rPrChange w:id="1529" w:author="LWQ" w:date="2018-07-07T15:54:00Z">
                    <w:rPr>
                      <w:i/>
                    </w:rPr>
                  </w:rPrChange>
                </w:rPr>
                <w:t>c</w:t>
              </w:r>
            </w:ins>
            <w:ins w:id="1530" w:author="LWQ" w:date="2018-07-07T15:47:00Z">
              <w:r>
                <w:rPr>
                  <w:rFonts w:ascii="Times New Roman" w:hAnsi="Times New Roman" w:cs="Times New Roman" w:eastAsiaTheme="minorHAnsi"/>
                  <w:i/>
                  <w:vertAlign w:val="subscript"/>
                  <w:rPrChange w:id="1531" w:author="LWQ" w:date="2018-07-07T15:54:00Z">
                    <w:rPr>
                      <w:i/>
                      <w:vertAlign w:val="subscript"/>
                    </w:rPr>
                  </w:rPrChange>
                </w:rPr>
                <w:t>6</w:t>
              </w:r>
            </w:ins>
          </w:p>
        </w:tc>
        <w:tc>
          <w:tcPr>
            <w:tcW w:w="1329" w:type="dxa"/>
            <w:tcPrChange w:id="1532" w:author="LWQ" w:date="2018-07-07T15:49:00Z">
              <w:tcPr>
                <w:tcW w:w="1329" w:type="dxa"/>
              </w:tcPr>
            </w:tcPrChange>
          </w:tcPr>
          <w:p>
            <w:pPr>
              <w:spacing w:after="0" w:line="240" w:lineRule="auto"/>
              <w:rPr>
                <w:ins w:id="1533" w:author="LWQ" w:date="2018-07-07T15:47:00Z"/>
                <w:rFonts w:ascii="Times New Roman" w:hAnsi="Times New Roman" w:cs="Times New Roman" w:eastAsiaTheme="minorHAnsi"/>
                <w:i/>
                <w:rPrChange w:id="1534" w:author="LWQ" w:date="2018-07-07T15:54:00Z">
                  <w:rPr>
                    <w:ins w:id="1535" w:author="LWQ" w:date="2018-07-07T15:47:00Z"/>
                    <w:rFonts w:eastAsiaTheme="minorEastAsia"/>
                    <w:i/>
                  </w:rPr>
                </w:rPrChange>
              </w:rPr>
            </w:pPr>
            <w:ins w:id="1536" w:author="LWQ" w:date="2018-07-07T15:47:00Z">
              <w:r>
                <w:rPr>
                  <w:rFonts w:ascii="Times New Roman" w:hAnsi="Times New Roman" w:cs="Times New Roman" w:eastAsiaTheme="minorHAnsi"/>
                  <w:i/>
                  <w:rPrChange w:id="1537" w:author="LWQ" w:date="2018-07-07T15:54:00Z">
                    <w:rPr>
                      <w:i/>
                    </w:rPr>
                  </w:rPrChange>
                </w:rPr>
                <w:t>c</w:t>
              </w:r>
            </w:ins>
            <w:ins w:id="1538" w:author="LWQ" w:date="2018-07-07T15:47:00Z">
              <w:r>
                <w:rPr>
                  <w:rFonts w:ascii="Times New Roman" w:hAnsi="Times New Roman" w:cs="Times New Roman" w:eastAsiaTheme="minorHAnsi"/>
                  <w:i/>
                  <w:vertAlign w:val="subscript"/>
                  <w:rPrChange w:id="1539" w:author="LWQ" w:date="2018-07-07T15:54:00Z">
                    <w:rPr>
                      <w:i/>
                      <w:vertAlign w:val="subscript"/>
                    </w:rPr>
                  </w:rPrChange>
                </w:rPr>
                <w:t>7</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541" w:author="LWQ" w:date="2018-07-07T15:4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68" w:hRule="atLeast"/>
          <w:jc w:val="center"/>
          <w:ins w:id="1540" w:author="LWQ" w:date="2018-07-07T15:47:00Z"/>
          <w:trPrChange w:id="1541" w:author="LWQ" w:date="2018-07-07T15:49:00Z">
            <w:trPr>
              <w:trHeight w:val="368" w:hRule="atLeast"/>
              <w:jc w:val="center"/>
            </w:trPr>
          </w:trPrChange>
        </w:trPr>
        <w:tc>
          <w:tcPr>
            <w:tcW w:w="928" w:type="dxa"/>
            <w:tcPrChange w:id="1542" w:author="LWQ" w:date="2018-07-07T15:49:00Z">
              <w:tcPr>
                <w:tcW w:w="928" w:type="dxa"/>
              </w:tcPr>
            </w:tcPrChange>
          </w:tcPr>
          <w:p>
            <w:pPr>
              <w:spacing w:after="0" w:line="240" w:lineRule="auto"/>
              <w:rPr>
                <w:ins w:id="1543" w:author="LWQ" w:date="2018-07-07T15:49:00Z"/>
                <w:rFonts w:ascii="Times New Roman" w:hAnsi="Times New Roman" w:cs="Times New Roman" w:eastAsiaTheme="minorHAnsi"/>
                <w:color w:val="222222"/>
                <w:sz w:val="16"/>
                <w:szCs w:val="16"/>
                <w:shd w:val="clear" w:color="auto" w:fill="FFFFFF"/>
                <w:rPrChange w:id="1544" w:author="LWQ" w:date="2018-07-07T15:54:00Z">
                  <w:rPr>
                    <w:ins w:id="1545" w:author="LWQ" w:date="2018-07-07T15:49:00Z"/>
                    <w:rFonts w:ascii="Arial" w:hAnsi="Arial" w:cs="Arial" w:eastAsiaTheme="minorEastAsia"/>
                    <w:color w:val="222222"/>
                    <w:sz w:val="16"/>
                    <w:szCs w:val="16"/>
                    <w:shd w:val="clear" w:color="auto" w:fill="FFFFFF"/>
                  </w:rPr>
                </w:rPrChange>
              </w:rPr>
            </w:pPr>
            <w:ins w:id="1546" w:author="LWQ" w:date="2018-07-07T15:49:00Z">
              <w:r>
                <w:rPr>
                  <w:rFonts w:ascii="Times New Roman" w:hAnsi="Times New Roman" w:cs="Times New Roman" w:eastAsiaTheme="minorHAnsi"/>
                  <w:color w:val="222222"/>
                  <w:sz w:val="16"/>
                  <w:szCs w:val="16"/>
                  <w:shd w:val="clear" w:color="auto" w:fill="FFFFFF"/>
                  <w:lang w:eastAsia="en-US"/>
                  <w:rPrChange w:id="1547" w:author="LWQ" w:date="2018-07-07T15:54:00Z">
                    <w:rPr>
                      <w:lang w:eastAsia="zh-CN"/>
                    </w:rPr>
                  </w:rPrChange>
                </w:rPr>
                <w:t>-3.15732</w:t>
              </w:r>
            </w:ins>
          </w:p>
        </w:tc>
        <w:tc>
          <w:tcPr>
            <w:tcW w:w="928" w:type="dxa"/>
            <w:tcPrChange w:id="1548" w:author="LWQ" w:date="2018-07-07T15:49:00Z">
              <w:tcPr>
                <w:tcW w:w="928" w:type="dxa"/>
              </w:tcPr>
            </w:tcPrChange>
          </w:tcPr>
          <w:p>
            <w:pPr>
              <w:spacing w:after="0" w:line="240" w:lineRule="auto"/>
              <w:rPr>
                <w:ins w:id="1549" w:author="LWQ" w:date="2018-07-07T15:47:00Z"/>
                <w:rFonts w:ascii="Times New Roman" w:hAnsi="Times New Roman" w:cs="Times New Roman" w:eastAsiaTheme="minorHAnsi"/>
                <w:color w:val="222222"/>
                <w:sz w:val="16"/>
                <w:szCs w:val="16"/>
                <w:shd w:val="clear" w:color="auto" w:fill="FFFFFF"/>
                <w:rPrChange w:id="1550" w:author="LWQ" w:date="2018-07-07T15:54:00Z">
                  <w:rPr>
                    <w:ins w:id="1551" w:author="LWQ" w:date="2018-07-07T15:47:00Z"/>
                    <w:rFonts w:ascii="Arial" w:hAnsi="Arial" w:cs="Arial" w:eastAsiaTheme="minorEastAsia"/>
                    <w:color w:val="222222"/>
                    <w:sz w:val="16"/>
                    <w:szCs w:val="16"/>
                    <w:shd w:val="clear" w:color="auto" w:fill="FFFFFF"/>
                  </w:rPr>
                </w:rPrChange>
              </w:rPr>
            </w:pPr>
            <w:ins w:id="1552" w:author="LWQ" w:date="2018-07-07T15:50:00Z">
              <w:r>
                <w:rPr>
                  <w:rFonts w:ascii="Times New Roman" w:hAnsi="Times New Roman" w:cs="Times New Roman" w:eastAsiaTheme="minorHAnsi"/>
                  <w:color w:val="222222"/>
                  <w:sz w:val="16"/>
                  <w:szCs w:val="16"/>
                  <w:shd w:val="clear" w:color="auto" w:fill="FFFFFF"/>
                  <w:lang w:eastAsia="en-US"/>
                  <w:rPrChange w:id="1553" w:author="LWQ" w:date="2018-07-07T15:54:00Z">
                    <w:rPr>
                      <w:lang w:eastAsia="zh-CN"/>
                    </w:rPr>
                  </w:rPrChange>
                </w:rPr>
                <w:t>1.875258</w:t>
              </w:r>
            </w:ins>
          </w:p>
        </w:tc>
        <w:tc>
          <w:tcPr>
            <w:tcW w:w="1026" w:type="dxa"/>
            <w:tcPrChange w:id="1554" w:author="LWQ" w:date="2018-07-07T15:49:00Z">
              <w:tcPr>
                <w:tcW w:w="1026" w:type="dxa"/>
              </w:tcPr>
            </w:tcPrChange>
          </w:tcPr>
          <w:p>
            <w:pPr>
              <w:spacing w:after="0" w:line="240" w:lineRule="auto"/>
              <w:rPr>
                <w:ins w:id="1555" w:author="LWQ" w:date="2018-07-07T15:47:00Z"/>
                <w:rFonts w:ascii="Times New Roman" w:hAnsi="Times New Roman" w:cs="Times New Roman" w:eastAsiaTheme="minorHAnsi"/>
                <w:color w:val="222222"/>
                <w:sz w:val="16"/>
                <w:szCs w:val="16"/>
                <w:shd w:val="clear" w:color="auto" w:fill="FFFFFF"/>
                <w:rPrChange w:id="1556" w:author="LWQ" w:date="2018-07-07T15:54:00Z">
                  <w:rPr>
                    <w:ins w:id="1557" w:author="LWQ" w:date="2018-07-07T15:47:00Z"/>
                    <w:rFonts w:ascii="Arial" w:hAnsi="Arial" w:cs="Arial" w:eastAsiaTheme="minorEastAsia"/>
                    <w:color w:val="222222"/>
                    <w:sz w:val="16"/>
                    <w:szCs w:val="16"/>
                    <w:shd w:val="clear" w:color="auto" w:fill="FFFFFF"/>
                  </w:rPr>
                </w:rPrChange>
              </w:rPr>
            </w:pPr>
            <w:ins w:id="1558" w:author="LWQ" w:date="2018-07-07T15:50:00Z">
              <w:r>
                <w:rPr>
                  <w:rFonts w:ascii="Times New Roman" w:hAnsi="Times New Roman" w:cs="Times New Roman" w:eastAsiaTheme="minorHAnsi"/>
                  <w:color w:val="222222"/>
                  <w:sz w:val="16"/>
                  <w:szCs w:val="16"/>
                  <w:shd w:val="clear" w:color="auto" w:fill="FFFFFF"/>
                  <w:lang w:eastAsia="en-US"/>
                  <w:rPrChange w:id="1559" w:author="LWQ" w:date="2018-07-07T15:54:00Z">
                    <w:rPr>
                      <w:lang w:eastAsia="zh-CN"/>
                    </w:rPr>
                  </w:rPrChange>
                </w:rPr>
                <w:t>-0.3915287</w:t>
              </w:r>
            </w:ins>
          </w:p>
        </w:tc>
        <w:tc>
          <w:tcPr>
            <w:tcW w:w="1062" w:type="dxa"/>
            <w:tcPrChange w:id="1560" w:author="LWQ" w:date="2018-07-07T15:49:00Z">
              <w:tcPr>
                <w:tcW w:w="1062" w:type="dxa"/>
              </w:tcPr>
            </w:tcPrChange>
          </w:tcPr>
          <w:p>
            <w:pPr>
              <w:spacing w:after="0" w:line="240" w:lineRule="auto"/>
              <w:rPr>
                <w:ins w:id="1561" w:author="LWQ" w:date="2018-07-07T15:47:00Z"/>
                <w:rFonts w:ascii="Times New Roman" w:hAnsi="Times New Roman" w:cs="Times New Roman" w:eastAsiaTheme="minorHAnsi"/>
                <w:color w:val="222222"/>
                <w:sz w:val="16"/>
                <w:szCs w:val="16"/>
                <w:shd w:val="clear" w:color="auto" w:fill="FFFFFF"/>
                <w:rPrChange w:id="1562" w:author="LWQ" w:date="2018-07-07T15:54:00Z">
                  <w:rPr>
                    <w:ins w:id="1563" w:author="LWQ" w:date="2018-07-07T15:47:00Z"/>
                    <w:rFonts w:ascii="Arial" w:hAnsi="Arial" w:cs="Arial" w:eastAsiaTheme="minorEastAsia"/>
                    <w:color w:val="222222"/>
                    <w:sz w:val="16"/>
                    <w:szCs w:val="16"/>
                    <w:shd w:val="clear" w:color="auto" w:fill="FFFFFF"/>
                  </w:rPr>
                </w:rPrChange>
              </w:rPr>
            </w:pPr>
            <w:ins w:id="1564" w:author="LWQ" w:date="2018-07-07T15:51:00Z">
              <w:r>
                <w:rPr>
                  <w:rFonts w:ascii="Times New Roman" w:hAnsi="Times New Roman" w:cs="Times New Roman" w:eastAsiaTheme="minorHAnsi"/>
                  <w:color w:val="222222"/>
                  <w:sz w:val="16"/>
                  <w:szCs w:val="16"/>
                  <w:shd w:val="clear" w:color="auto" w:fill="FFFFFF"/>
                  <w:lang w:eastAsia="en-US"/>
                  <w:rPrChange w:id="1565" w:author="LWQ" w:date="2018-07-07T15:54:00Z">
                    <w:rPr>
                      <w:lang w:eastAsia="zh-CN"/>
                    </w:rPr>
                  </w:rPrChange>
                </w:rPr>
                <w:t>0.1294069</w:t>
              </w:r>
            </w:ins>
          </w:p>
        </w:tc>
        <w:tc>
          <w:tcPr>
            <w:tcW w:w="1115" w:type="dxa"/>
            <w:tcPrChange w:id="1566" w:author="LWQ" w:date="2018-07-07T15:49:00Z">
              <w:tcPr>
                <w:tcW w:w="1115" w:type="dxa"/>
              </w:tcPr>
            </w:tcPrChange>
          </w:tcPr>
          <w:p>
            <w:pPr>
              <w:spacing w:after="0" w:line="240" w:lineRule="auto"/>
              <w:rPr>
                <w:ins w:id="1567" w:author="LWQ" w:date="2018-07-07T15:47:00Z"/>
                <w:rFonts w:ascii="Times New Roman" w:hAnsi="Times New Roman" w:cs="Times New Roman" w:eastAsiaTheme="minorHAnsi"/>
                <w:color w:val="222222"/>
                <w:sz w:val="16"/>
                <w:szCs w:val="16"/>
                <w:shd w:val="clear" w:color="auto" w:fill="FFFFFF"/>
                <w:rPrChange w:id="1568" w:author="LWQ" w:date="2018-07-07T15:54:00Z">
                  <w:rPr>
                    <w:ins w:id="1569" w:author="LWQ" w:date="2018-07-07T15:47:00Z"/>
                    <w:rFonts w:ascii="Arial" w:hAnsi="Arial" w:cs="Arial" w:eastAsiaTheme="minorEastAsia"/>
                    <w:color w:val="222222"/>
                    <w:sz w:val="16"/>
                    <w:szCs w:val="16"/>
                    <w:shd w:val="clear" w:color="auto" w:fill="FFFFFF"/>
                  </w:rPr>
                </w:rPrChange>
              </w:rPr>
            </w:pPr>
            <w:ins w:id="1570" w:author="LWQ" w:date="2018-07-07T15:51:00Z">
              <w:r>
                <w:rPr>
                  <w:rFonts w:ascii="Times New Roman" w:hAnsi="Times New Roman" w:cs="Times New Roman" w:eastAsiaTheme="minorHAnsi"/>
                  <w:color w:val="222222"/>
                  <w:sz w:val="16"/>
                  <w:szCs w:val="16"/>
                  <w:shd w:val="clear" w:color="auto" w:fill="FFFFFF"/>
                  <w:lang w:eastAsia="en-US"/>
                  <w:rPrChange w:id="1571" w:author="LWQ" w:date="2018-07-07T15:54:00Z">
                    <w:rPr>
                      <w:lang w:eastAsia="zh-CN"/>
                    </w:rPr>
                  </w:rPrChange>
                </w:rPr>
                <w:t>-0.0464829</w:t>
              </w:r>
            </w:ins>
          </w:p>
        </w:tc>
        <w:tc>
          <w:tcPr>
            <w:tcW w:w="1151" w:type="dxa"/>
            <w:tcPrChange w:id="1572" w:author="LWQ" w:date="2018-07-07T15:49:00Z">
              <w:tcPr>
                <w:tcW w:w="1151" w:type="dxa"/>
              </w:tcPr>
            </w:tcPrChange>
          </w:tcPr>
          <w:p>
            <w:pPr>
              <w:spacing w:after="0" w:line="240" w:lineRule="auto"/>
              <w:rPr>
                <w:ins w:id="1573" w:author="LWQ" w:date="2018-07-07T15:47:00Z"/>
                <w:rFonts w:ascii="Times New Roman" w:hAnsi="Times New Roman" w:cs="Times New Roman" w:eastAsiaTheme="minorHAnsi"/>
                <w:color w:val="222222"/>
                <w:sz w:val="16"/>
                <w:szCs w:val="16"/>
                <w:shd w:val="clear" w:color="auto" w:fill="FFFFFF"/>
                <w:rPrChange w:id="1574" w:author="LWQ" w:date="2018-07-07T15:54:00Z">
                  <w:rPr>
                    <w:ins w:id="1575" w:author="LWQ" w:date="2018-07-07T15:47:00Z"/>
                    <w:rFonts w:ascii="Arial" w:hAnsi="Arial" w:cs="Arial" w:eastAsiaTheme="minorEastAsia"/>
                    <w:color w:val="222222"/>
                    <w:sz w:val="16"/>
                    <w:szCs w:val="16"/>
                    <w:shd w:val="clear" w:color="auto" w:fill="FFFFFF"/>
                  </w:rPr>
                </w:rPrChange>
              </w:rPr>
            </w:pPr>
            <w:ins w:id="1576" w:author="LWQ" w:date="2018-07-07T15:51:00Z">
              <w:r>
                <w:rPr>
                  <w:rFonts w:ascii="Times New Roman" w:hAnsi="Times New Roman" w:cs="Times New Roman" w:eastAsiaTheme="minorHAnsi"/>
                  <w:color w:val="222222"/>
                  <w:sz w:val="16"/>
                  <w:szCs w:val="16"/>
                  <w:shd w:val="clear" w:color="auto" w:fill="FFFFFF"/>
                  <w:lang w:eastAsia="en-US"/>
                  <w:rPrChange w:id="1577" w:author="LWQ" w:date="2018-07-07T15:54:00Z">
                    <w:rPr>
                      <w:lang w:eastAsia="zh-CN"/>
                    </w:rPr>
                  </w:rPrChange>
                </w:rPr>
                <w:t>0.01545199</w:t>
              </w:r>
            </w:ins>
          </w:p>
        </w:tc>
        <w:tc>
          <w:tcPr>
            <w:tcW w:w="1333" w:type="dxa"/>
            <w:tcPrChange w:id="1578" w:author="LWQ" w:date="2018-07-07T15:49:00Z">
              <w:tcPr>
                <w:tcW w:w="1333" w:type="dxa"/>
              </w:tcPr>
            </w:tcPrChange>
          </w:tcPr>
          <w:p>
            <w:pPr>
              <w:spacing w:after="0" w:line="240" w:lineRule="auto"/>
              <w:rPr>
                <w:ins w:id="1579" w:author="LWQ" w:date="2018-07-07T15:47:00Z"/>
                <w:rFonts w:ascii="Times New Roman" w:hAnsi="Times New Roman" w:cs="Times New Roman" w:eastAsiaTheme="minorHAnsi"/>
                <w:color w:val="222222"/>
                <w:sz w:val="16"/>
                <w:szCs w:val="16"/>
                <w:shd w:val="clear" w:color="auto" w:fill="FFFFFF"/>
                <w:rPrChange w:id="1580" w:author="LWQ" w:date="2018-07-07T15:54:00Z">
                  <w:rPr>
                    <w:ins w:id="1581" w:author="LWQ" w:date="2018-07-07T15:47:00Z"/>
                    <w:rFonts w:ascii="Arial" w:hAnsi="Arial" w:cs="Arial" w:eastAsiaTheme="minorEastAsia"/>
                    <w:color w:val="222222"/>
                    <w:sz w:val="16"/>
                    <w:szCs w:val="16"/>
                    <w:shd w:val="clear" w:color="auto" w:fill="FFFFFF"/>
                  </w:rPr>
                </w:rPrChange>
              </w:rPr>
            </w:pPr>
            <w:ins w:id="1582" w:author="LWQ" w:date="2018-07-07T15:51:00Z">
              <w:r>
                <w:rPr>
                  <w:rFonts w:ascii="Times New Roman" w:hAnsi="Times New Roman" w:cs="Times New Roman" w:eastAsiaTheme="minorHAnsi"/>
                  <w:color w:val="222222"/>
                  <w:sz w:val="16"/>
                  <w:szCs w:val="16"/>
                  <w:shd w:val="clear" w:color="auto" w:fill="FFFFFF"/>
                  <w:lang w:eastAsia="en-US"/>
                  <w:rPrChange w:id="1583" w:author="LWQ" w:date="2018-07-07T15:54:00Z">
                    <w:rPr>
                      <w:lang w:eastAsia="zh-CN"/>
                    </w:rPr>
                  </w:rPrChange>
                </w:rPr>
                <w:t>-0.004050844</w:t>
              </w:r>
            </w:ins>
          </w:p>
        </w:tc>
        <w:tc>
          <w:tcPr>
            <w:tcW w:w="1329" w:type="dxa"/>
            <w:tcPrChange w:id="1584" w:author="LWQ" w:date="2018-07-07T15:49:00Z">
              <w:tcPr>
                <w:tcW w:w="1329" w:type="dxa"/>
              </w:tcPr>
            </w:tcPrChange>
          </w:tcPr>
          <w:p>
            <w:pPr>
              <w:spacing w:after="0" w:line="240" w:lineRule="auto"/>
              <w:rPr>
                <w:ins w:id="1585" w:author="LWQ" w:date="2018-07-07T15:47:00Z"/>
                <w:rFonts w:ascii="Times New Roman" w:hAnsi="Times New Roman" w:cs="Times New Roman" w:eastAsiaTheme="minorHAnsi"/>
                <w:color w:val="222222"/>
                <w:sz w:val="16"/>
                <w:szCs w:val="16"/>
                <w:shd w:val="clear" w:color="auto" w:fill="FFFFFF"/>
                <w:rPrChange w:id="1586" w:author="LWQ" w:date="2018-07-07T15:54:00Z">
                  <w:rPr>
                    <w:ins w:id="1587" w:author="LWQ" w:date="2018-07-07T15:47:00Z"/>
                    <w:rFonts w:ascii="Arial" w:hAnsi="Arial" w:cs="Arial" w:eastAsiaTheme="minorEastAsia"/>
                    <w:color w:val="222222"/>
                    <w:sz w:val="16"/>
                    <w:szCs w:val="16"/>
                    <w:shd w:val="clear" w:color="auto" w:fill="FFFFFF"/>
                  </w:rPr>
                </w:rPrChange>
              </w:rPr>
            </w:pPr>
            <w:ins w:id="1588" w:author="LWQ" w:date="2018-07-07T15:51:00Z">
              <w:r>
                <w:rPr>
                  <w:rFonts w:ascii="Times New Roman" w:hAnsi="Times New Roman" w:cs="Times New Roman" w:eastAsiaTheme="minorHAnsi"/>
                  <w:color w:val="222222"/>
                  <w:sz w:val="16"/>
                  <w:szCs w:val="16"/>
                  <w:shd w:val="clear" w:color="auto" w:fill="FFFFFF"/>
                  <w:lang w:eastAsia="en-US"/>
                  <w:rPrChange w:id="1589" w:author="LWQ" w:date="2018-07-07T15:54:00Z">
                    <w:rPr>
                      <w:lang w:eastAsia="zh-CN"/>
                    </w:rPr>
                  </w:rPrChange>
                </w:rPr>
                <w:t>0.000605554</w:t>
              </w:r>
            </w:ins>
          </w:p>
        </w:tc>
      </w:tr>
    </w:tbl>
    <w:p>
      <w:pPr>
        <w:spacing w:line="480" w:lineRule="auto"/>
        <w:rPr>
          <w:ins w:id="1590" w:author="LWQ" w:date="2018-07-07T15:49:00Z"/>
          <w:lang w:eastAsia="zh-CN"/>
        </w:rPr>
      </w:pPr>
    </w:p>
    <w:p>
      <w:pPr>
        <w:spacing w:line="480" w:lineRule="auto"/>
        <w:rPr>
          <w:ins w:id="1591" w:author="LWQ" w:date="2018-07-07T15:53:00Z"/>
          <w:rFonts w:ascii="Times New Roman" w:hAnsi="Times New Roman" w:eastAsia="楷体" w:cs="Times New Roman"/>
          <w:sz w:val="18"/>
          <w:szCs w:val="18"/>
          <w:lang w:eastAsia="zh-CN"/>
        </w:rPr>
      </w:pPr>
      <w:ins w:id="1592" w:author="LWQ" w:date="2018-07-07T15:48:00Z">
        <w:r>
          <w:rPr>
            <w:rFonts w:ascii="Times New Roman" w:hAnsi="Times New Roman" w:eastAsia="楷体" w:cs="Times New Roman"/>
            <w:sz w:val="18"/>
            <w:szCs w:val="18"/>
          </w:rPr>
          <w:t xml:space="preserve">Table </w:t>
        </w:r>
      </w:ins>
      <w:ins w:id="1593" w:author="LWQ" w:date="2018-07-07T15:53:00Z">
        <w:r>
          <w:rPr>
            <w:rFonts w:hint="eastAsia" w:ascii="Times New Roman" w:hAnsi="Times New Roman" w:eastAsia="楷体" w:cs="Times New Roman"/>
            <w:sz w:val="18"/>
            <w:szCs w:val="18"/>
            <w:lang w:eastAsia="zh-CN"/>
          </w:rPr>
          <w:t>2</w:t>
        </w:r>
      </w:ins>
      <w:ins w:id="1594" w:author="LWQ" w:date="2018-07-07T15:48:00Z">
        <w:r>
          <w:rPr>
            <w:rFonts w:ascii="Times New Roman" w:hAnsi="Times New Roman" w:eastAsia="楷体" w:cs="Times New Roman"/>
            <w:sz w:val="18"/>
            <w:szCs w:val="18"/>
          </w:rPr>
          <w:t>:</w:t>
        </w:r>
      </w:ins>
      <w:ins w:id="1595" w:author="Administrator" w:date="2018-07-08T11:39:00Z">
        <w:r>
          <w:rPr>
            <w:rFonts w:hint="eastAsia" w:ascii="Times New Roman" w:hAnsi="Times New Roman" w:eastAsia="楷体" w:cs="Times New Roman"/>
            <w:sz w:val="18"/>
            <w:szCs w:val="18"/>
            <w:lang w:eastAsia="zh-CN"/>
          </w:rPr>
          <w:t xml:space="preserve"> </w:t>
        </w:r>
      </w:ins>
      <w:ins w:id="1596" w:author="LWQ" w:date="2018-07-07T15:53:00Z">
        <w:r>
          <w:rPr>
            <w:rFonts w:ascii="Times New Roman" w:hAnsi="Times New Roman" w:eastAsia="楷体" w:cs="Times New Roman"/>
            <w:sz w:val="18"/>
            <w:szCs w:val="18"/>
            <w:lang w:eastAsia="zh-CN"/>
          </w:rPr>
          <w:t>Second</w:t>
        </w:r>
      </w:ins>
      <w:ins w:id="1597" w:author="Administrator" w:date="2018-07-08T11:39:00Z">
        <w:r>
          <w:rPr>
            <w:rFonts w:hint="eastAsia" w:ascii="Times New Roman" w:hAnsi="Times New Roman" w:eastAsia="楷体" w:cs="Times New Roman"/>
            <w:sz w:val="18"/>
            <w:szCs w:val="18"/>
            <w:lang w:eastAsia="zh-CN"/>
          </w:rPr>
          <w:t>-</w:t>
        </w:r>
      </w:ins>
      <w:ins w:id="1598" w:author="LWQ" w:date="2018-07-07T15:53:00Z">
        <w:del w:id="1599" w:author="Administrator" w:date="2018-07-08T11:39:00Z">
          <w:r>
            <w:rPr>
              <w:rFonts w:ascii="Times New Roman" w:hAnsi="Times New Roman" w:eastAsia="楷体" w:cs="Times New Roman"/>
              <w:sz w:val="18"/>
              <w:szCs w:val="18"/>
              <w:lang w:eastAsia="zh-CN"/>
            </w:rPr>
            <w:delText xml:space="preserve"> </w:delText>
          </w:r>
        </w:del>
      </w:ins>
      <w:ins w:id="1600" w:author="LWQ" w:date="2018-07-07T15:53:00Z">
        <w:r>
          <w:rPr>
            <w:rFonts w:ascii="Times New Roman" w:hAnsi="Times New Roman" w:eastAsia="楷体" w:cs="Times New Roman"/>
            <w:sz w:val="18"/>
            <w:szCs w:val="18"/>
            <w:lang w:eastAsia="zh-CN"/>
          </w:rPr>
          <w:t>order FD coefficients for second</w:t>
        </w:r>
      </w:ins>
      <w:ins w:id="1601" w:author="Administrator" w:date="2018-07-08T11:39:00Z">
        <w:r>
          <w:rPr>
            <w:rFonts w:hint="eastAsia" w:ascii="Times New Roman" w:hAnsi="Times New Roman" w:eastAsia="楷体" w:cs="Times New Roman"/>
            <w:sz w:val="18"/>
            <w:szCs w:val="18"/>
            <w:lang w:eastAsia="zh-CN"/>
          </w:rPr>
          <w:t>-</w:t>
        </w:r>
      </w:ins>
      <w:ins w:id="1602" w:author="LWQ" w:date="2018-07-07T15:53:00Z">
        <w:del w:id="1603" w:author="Administrator" w:date="2018-07-08T11:39:00Z">
          <w:r>
            <w:rPr>
              <w:rFonts w:ascii="Times New Roman" w:hAnsi="Times New Roman" w:eastAsia="楷体" w:cs="Times New Roman"/>
              <w:sz w:val="18"/>
              <w:szCs w:val="18"/>
              <w:lang w:eastAsia="zh-CN"/>
            </w:rPr>
            <w:delText xml:space="preserve"> </w:delText>
          </w:r>
        </w:del>
      </w:ins>
      <w:ins w:id="1604" w:author="LWQ" w:date="2018-07-07T15:53:00Z">
        <w:r>
          <w:rPr>
            <w:rFonts w:ascii="Times New Roman" w:hAnsi="Times New Roman" w:eastAsia="楷体" w:cs="Times New Roman"/>
            <w:sz w:val="18"/>
            <w:szCs w:val="18"/>
            <w:lang w:eastAsia="zh-CN"/>
          </w:rPr>
          <w:t>order</w:t>
        </w:r>
      </w:ins>
      <w:ins w:id="1605" w:author="Administrator" w:date="2018-07-08T11:39:00Z">
        <w:r>
          <w:rPr>
            <w:rFonts w:hint="eastAsia" w:ascii="Times New Roman" w:hAnsi="Times New Roman" w:eastAsia="楷体" w:cs="Times New Roman"/>
            <w:sz w:val="18"/>
            <w:szCs w:val="18"/>
            <w:lang w:eastAsia="zh-CN"/>
          </w:rPr>
          <w:t xml:space="preserve"> acoustic</w:t>
        </w:r>
      </w:ins>
      <w:ins w:id="1606" w:author="LWQ" w:date="2018-07-07T15:53:00Z">
        <w:r>
          <w:rPr>
            <w:rFonts w:ascii="Times New Roman" w:hAnsi="Times New Roman" w:eastAsia="楷体" w:cs="Times New Roman"/>
            <w:sz w:val="18"/>
            <w:szCs w:val="18"/>
            <w:lang w:eastAsia="zh-CN"/>
          </w:rPr>
          <w:t xml:space="preserve"> wave</w:t>
        </w:r>
      </w:ins>
      <w:ins w:id="1607" w:author="Administrator" w:date="2018-07-08T11:39:00Z">
        <w:r>
          <w:rPr>
            <w:rFonts w:hint="eastAsia" w:ascii="Times New Roman" w:hAnsi="Times New Roman" w:eastAsia="楷体" w:cs="Times New Roman"/>
            <w:sz w:val="18"/>
            <w:szCs w:val="18"/>
            <w:lang w:eastAsia="zh-CN"/>
          </w:rPr>
          <w:t>-</w:t>
        </w:r>
      </w:ins>
      <w:ins w:id="1608" w:author="LWQ" w:date="2018-07-07T15:53:00Z">
        <w:del w:id="1609" w:author="Administrator" w:date="2018-07-08T11:39:00Z">
          <w:r>
            <w:rPr>
              <w:rFonts w:ascii="Times New Roman" w:hAnsi="Times New Roman" w:eastAsia="楷体" w:cs="Times New Roman"/>
              <w:sz w:val="18"/>
              <w:szCs w:val="18"/>
              <w:lang w:eastAsia="zh-CN"/>
            </w:rPr>
            <w:delText xml:space="preserve"> </w:delText>
          </w:r>
        </w:del>
      </w:ins>
      <w:ins w:id="1610" w:author="LWQ" w:date="2018-07-07T15:53:00Z">
        <w:r>
          <w:rPr>
            <w:rFonts w:ascii="Times New Roman" w:hAnsi="Times New Roman" w:eastAsia="楷体" w:cs="Times New Roman"/>
            <w:sz w:val="18"/>
            <w:szCs w:val="18"/>
            <w:lang w:eastAsia="zh-CN"/>
          </w:rPr>
          <w:t>equation can be obtained from the last row of table 1with equation 13.</w:t>
        </w:r>
      </w:ins>
      <w:ins w:id="1611" w:author="LWQ" w:date="2018-07-07T15:53:00Z">
        <w:del w:id="1612" w:author="Administrator" w:date="2018-07-08T11:40:00Z">
          <w:r>
            <w:rPr>
              <w:rFonts w:ascii="Times New Roman" w:hAnsi="Times New Roman" w:eastAsia="楷体" w:cs="Times New Roman"/>
              <w:sz w:val="18"/>
              <w:szCs w:val="18"/>
              <w:lang w:eastAsia="zh-CN"/>
            </w:rPr>
            <w:delText xml:space="preserve"> It is clear that the second-order FD coefficient can be obtained from the first-order staggered-grid FD coefficient and they are equivalent for the </w:delText>
          </w:r>
        </w:del>
      </w:ins>
      <w:ins w:id="1613" w:author="LWQ" w:date="2018-07-07T15:53:00Z">
        <w:del w:id="1614" w:author="Administrator" w:date="2018-07-08T11:40:00Z">
          <w:r>
            <w:rPr>
              <w:rFonts w:ascii="Times New Roman" w:hAnsi="Times New Roman" w:eastAsia="楷体" w:cs="Times New Roman"/>
              <w:i/>
              <w:sz w:val="18"/>
              <w:szCs w:val="18"/>
              <w:lang w:eastAsia="zh-CN"/>
              <w:rPrChange w:id="1615" w:author="Administrator" w:date="2018-07-07T23:32:00Z">
                <w:rPr>
                  <w:rFonts w:ascii="Times New Roman" w:hAnsi="Times New Roman" w:eastAsia="楷体" w:cs="Times New Roman"/>
                  <w:sz w:val="18"/>
                  <w:szCs w:val="18"/>
                  <w:lang w:eastAsia="zh-CN"/>
                </w:rPr>
              </w:rPrChange>
            </w:rPr>
            <w:delText>P</w:delText>
          </w:r>
        </w:del>
      </w:ins>
      <w:ins w:id="1616" w:author="LWQ" w:date="2018-07-07T15:53:00Z">
        <w:del w:id="1617" w:author="Administrator" w:date="2018-07-08T11:40:00Z">
          <w:r>
            <w:rPr>
              <w:rFonts w:ascii="Times New Roman" w:hAnsi="Times New Roman" w:eastAsia="楷体" w:cs="Times New Roman"/>
              <w:sz w:val="18"/>
              <w:szCs w:val="18"/>
              <w:lang w:eastAsia="zh-CN"/>
            </w:rPr>
            <w:delText xml:space="preserve"> component</w:delText>
          </w:r>
        </w:del>
      </w:ins>
      <w:ins w:id="1618" w:author="LWQ" w:date="2018-07-07T15:53:00Z">
        <w:del w:id="1619" w:author="Administrator" w:date="2018-07-08T11:40:00Z">
          <w:r>
            <w:rPr>
              <w:rFonts w:hint="eastAsia" w:ascii="Times New Roman" w:hAnsi="Times New Roman" w:eastAsia="楷体" w:cs="Times New Roman"/>
              <w:sz w:val="18"/>
              <w:szCs w:val="18"/>
              <w:lang w:eastAsia="zh-CN"/>
            </w:rPr>
            <w:delText>.</w:delText>
          </w:r>
        </w:del>
      </w:ins>
      <w:ins w:id="1620" w:author="Administrator" w:date="2018-07-07T23:32:00Z">
        <w:r>
          <w:rPr>
            <w:rFonts w:hint="eastAsia" w:ascii="Times New Roman" w:hAnsi="Times New Roman" w:eastAsia="楷体" w:cs="Times New Roman"/>
            <w:sz w:val="18"/>
            <w:szCs w:val="18"/>
            <w:lang w:eastAsia="zh-CN"/>
          </w:rPr>
          <w:t xml:space="preserve"> </w:t>
        </w:r>
      </w:ins>
    </w:p>
    <w:p>
      <w:pPr>
        <w:spacing w:line="480" w:lineRule="auto"/>
        <w:rPr>
          <w:ins w:id="1621" w:author="LWQ" w:date="2018-07-07T15:53:00Z"/>
          <w:rFonts w:ascii="Times New Roman" w:hAnsi="Times New Roman" w:eastAsia="楷体" w:cs="Times New Roman"/>
          <w:sz w:val="18"/>
          <w:szCs w:val="18"/>
          <w:lang w:eastAsia="zh-CN"/>
        </w:rPr>
      </w:pPr>
    </w:p>
    <w:p>
      <w:pPr>
        <w:spacing w:line="480" w:lineRule="auto"/>
        <w:jc w:val="center"/>
        <w:rPr>
          <w:lang w:eastAsia="zh-CN"/>
        </w:rPr>
        <w:pPrChange w:id="1622" w:author="LWQ" w:date="2018-07-07T15:53:00Z">
          <w:pPr>
            <w:spacing w:line="480" w:lineRule="auto"/>
          </w:pPr>
        </w:pPrChange>
      </w:pPr>
      <w:ins w:id="1623" w:author="Administrator" w:date="2018-07-07T11:50:00Z">
        <w:del w:id="1624" w:author="LWQ" w:date="2018-07-07T14:40:00Z">
          <w:r>
            <w:rPr>
              <w:lang w:eastAsia="zh-CN"/>
            </w:rPr>
            <w:drawing>
              <wp:inline distT="0" distB="0" distL="114300" distR="114300">
                <wp:extent cx="2339975" cy="2339975"/>
                <wp:effectExtent l="0" t="0" r="3175" b="3175"/>
                <wp:docPr id="23" name="图片 33"/>
                <wp:cNvGraphicFramePr/>
                <a:graphic xmlns:a="http://schemas.openxmlformats.org/drawingml/2006/main">
                  <a:graphicData uri="http://schemas.openxmlformats.org/drawingml/2006/picture">
                    <pic:pic xmlns:pic="http://schemas.openxmlformats.org/drawingml/2006/picture">
                      <pic:nvPicPr>
                        <pic:cNvPr id="23" name="图片 33"/>
                        <pic:cNvPicPr/>
                      </pic:nvPicPr>
                      <pic:blipFill>
                        <a:blip r:embed="rId130"/>
                        <a:srcRect l="4017" t="1997" r="7298" b="2386"/>
                        <a:stretch>
                          <a:fillRect/>
                        </a:stretch>
                      </pic:blipFill>
                      <pic:spPr>
                        <a:xfrm>
                          <a:off x="0" y="0"/>
                          <a:ext cx="2339975" cy="2339975"/>
                        </a:xfrm>
                        <a:prstGeom prst="rect">
                          <a:avLst/>
                        </a:prstGeom>
                        <a:noFill/>
                        <a:ln w="9525">
                          <a:noFill/>
                        </a:ln>
                      </pic:spPr>
                    </pic:pic>
                  </a:graphicData>
                </a:graphic>
              </wp:inline>
            </w:drawing>
          </w:r>
        </w:del>
      </w:ins>
      <w:ins w:id="1627" w:author="LWQ" w:date="2018-07-07T14:38:00Z">
        <w:r>
          <w:rPr>
            <w:lang w:eastAsia="zh-CN"/>
          </w:rPr>
          <w:drawing>
            <wp:inline distT="0" distB="0" distL="0" distR="0">
              <wp:extent cx="2495550" cy="2571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31">
                        <a:extLst>
                          <a:ext uri="{28A0092B-C50C-407E-A947-70E740481C1C}">
                            <a14:useLocalDpi xmlns:a14="http://schemas.microsoft.com/office/drawing/2010/main" val="0"/>
                          </a:ext>
                        </a:extLst>
                      </a:blip>
                      <a:srcRect l="2026" t="2703" r="5125"/>
                      <a:stretch>
                        <a:fillRect/>
                      </a:stretch>
                    </pic:blipFill>
                    <pic:spPr>
                      <a:xfrm>
                        <a:off x="0" y="0"/>
                        <a:ext cx="2492195" cy="2568293"/>
                      </a:xfrm>
                      <a:prstGeom prst="rect">
                        <a:avLst/>
                      </a:prstGeom>
                      <a:noFill/>
                      <a:ln>
                        <a:noFill/>
                      </a:ln>
                    </pic:spPr>
                  </pic:pic>
                </a:graphicData>
              </a:graphic>
            </wp:inline>
          </w:drawing>
        </w:r>
      </w:ins>
    </w:p>
    <w:p>
      <w:pPr>
        <w:spacing w:line="480" w:lineRule="auto"/>
        <w:jc w:val="center"/>
        <w:rPr>
          <w:del w:id="1629" w:author="Administrator" w:date="2018-07-07T11:55:00Z"/>
          <w:rFonts w:ascii="Times New Roman" w:hAnsi="Times New Roman" w:eastAsia="楷体" w:cs="Times New Roman"/>
          <w:sz w:val="18"/>
          <w:szCs w:val="18"/>
          <w:lang w:eastAsia="zh-CN"/>
        </w:rPr>
      </w:pPr>
      <w:ins w:id="1630" w:author="Administrator" w:date="2018-07-07T11:50:00Z">
        <w:r>
          <w:rPr>
            <w:rFonts w:ascii="Times New Roman" w:hAnsi="Times New Roman" w:eastAsia="楷体" w:cs="Times New Roman"/>
            <w:sz w:val="18"/>
            <w:szCs w:val="18"/>
          </w:rPr>
          <w:t xml:space="preserve">Figure </w:t>
        </w:r>
      </w:ins>
      <w:ins w:id="1631" w:author="Administrator" w:date="2018-07-07T11:50:00Z">
        <w:del w:id="1632" w:author="LWQ" w:date="2018-07-07T15:47:00Z">
          <w:r>
            <w:rPr>
              <w:rFonts w:ascii="Times New Roman" w:hAnsi="Times New Roman" w:eastAsia="楷体" w:cs="Times New Roman"/>
              <w:sz w:val="18"/>
              <w:szCs w:val="18"/>
            </w:rPr>
            <w:delText xml:space="preserve">4 </w:delText>
          </w:r>
        </w:del>
      </w:ins>
      <w:ins w:id="1633" w:author="Administrator" w:date="2018-07-07T11:55:00Z">
        <w:del w:id="1634" w:author="LWQ" w:date="2018-07-07T15:47:00Z">
          <w:r>
            <w:rPr>
              <w:rFonts w:hint="eastAsia" w:ascii="Times New Roman" w:hAnsi="Times New Roman" w:cs="Times New Roman"/>
              <w:sz w:val="18"/>
              <w:szCs w:val="18"/>
              <w:lang w:eastAsia="zh-CN"/>
            </w:rPr>
            <w:delText>A</w:delText>
          </w:r>
        </w:del>
      </w:ins>
      <w:ins w:id="1635" w:author="Administrator" w:date="2018-07-07T11:50:00Z">
        <w:r>
          <w:rPr>
            <w:rFonts w:ascii="Times New Roman" w:hAnsi="Times New Roman" w:eastAsia="楷体" w:cs="Times New Roman"/>
            <w:sz w:val="18"/>
            <w:szCs w:val="18"/>
          </w:rPr>
          <w:t xml:space="preserve">4 </w:t>
        </w:r>
      </w:ins>
      <w:ins w:id="1636" w:author="LWQ" w:date="2018-07-07T15:47:00Z">
        <w:r>
          <w:rPr>
            <w:rFonts w:ascii="Times New Roman" w:hAnsi="Times New Roman" w:eastAsia="楷体" w:cs="Times New Roman"/>
            <w:sz w:val="18"/>
            <w:szCs w:val="18"/>
            <w:lang w:eastAsia="zh-CN"/>
          </w:rPr>
          <w:t>A</w:t>
        </w:r>
      </w:ins>
      <w:ins w:id="1637" w:author="Administrator" w:date="2018-07-07T11:55:00Z">
        <w:r>
          <w:rPr>
            <w:rFonts w:hint="eastAsia" w:ascii="Times New Roman" w:hAnsi="Times New Roman" w:cs="Times New Roman"/>
            <w:sz w:val="18"/>
            <w:szCs w:val="18"/>
            <w:lang w:eastAsia="zh-CN"/>
          </w:rPr>
          <w:t xml:space="preserve"> layered velocity</w:t>
        </w:r>
      </w:ins>
      <w:ins w:id="1638" w:author="Administrator" w:date="2018-07-08T00:10:00Z">
        <w:r>
          <w:rPr>
            <w:rFonts w:hint="eastAsia" w:ascii="Times New Roman" w:hAnsi="Times New Roman" w:cs="Times New Roman"/>
            <w:sz w:val="18"/>
            <w:szCs w:val="18"/>
            <w:lang w:eastAsia="zh-CN"/>
          </w:rPr>
          <w:t xml:space="preserve"> </w:t>
        </w:r>
      </w:ins>
      <w:ins w:id="1639" w:author="Administrator" w:date="2018-07-07T11:55:00Z">
        <w:del w:id="1640" w:author="LWQ" w:date="2018-07-07T15:47:00Z">
          <w:r>
            <w:rPr>
              <w:rFonts w:ascii="Times New Roman" w:hAnsi="Times New Roman" w:cs="Times New Roman"/>
              <w:color w:val="000000"/>
              <w:sz w:val="18"/>
              <w:szCs w:val="18"/>
            </w:rPr>
            <w:delText>model</w:delText>
          </w:r>
        </w:del>
      </w:ins>
      <w:ins w:id="1641" w:author="LWQ" w:date="2018-07-07T15:47:00Z">
        <w:r>
          <w:rPr>
            <w:rFonts w:ascii="Times New Roman" w:hAnsi="Times New Roman" w:cs="Times New Roman"/>
            <w:color w:val="000000"/>
            <w:sz w:val="18"/>
            <w:szCs w:val="18"/>
          </w:rPr>
          <w:t>model</w:t>
        </w:r>
      </w:ins>
    </w:p>
    <w:p>
      <w:pPr>
        <w:spacing w:line="480" w:lineRule="auto"/>
        <w:jc w:val="center"/>
        <w:rPr>
          <w:lang w:eastAsia="zh-CN"/>
        </w:rPr>
        <w:pPrChange w:id="1642" w:author="Administrator" w:date="2018-07-07T11:55:00Z">
          <w:pPr>
            <w:pStyle w:val="2"/>
            <w:jc w:val="center"/>
          </w:pPr>
        </w:pPrChange>
      </w:pPr>
    </w:p>
    <w:p>
      <w:pPr>
        <w:spacing w:line="480" w:lineRule="auto"/>
        <w:jc w:val="center"/>
        <w:rPr>
          <w:rFonts w:ascii="Times New Roman" w:hAnsi="Times New Roman" w:eastAsia="楷体" w:cs="Times New Roman"/>
          <w:b/>
          <w:bCs/>
          <w:sz w:val="28"/>
          <w:szCs w:val="28"/>
        </w:rPr>
      </w:pPr>
      <w:ins w:id="1643" w:author="Administrator" w:date="2018-07-07T11:50:00Z">
        <w:del w:id="1644" w:author="LWQ" w:date="2018-07-07T15:08:00Z">
          <w:r>
            <w:rPr>
              <w:rFonts w:asciiTheme="minorHAnsi" w:hAnsiTheme="minorHAnsi" w:cstheme="minorBidi"/>
              <w:sz w:val="24"/>
              <w:szCs w:val="24"/>
              <w:lang w:eastAsia="zh-CN"/>
              <w:rPrChange w:id="1648" w:author="" w:date="">
                <w:rPr>
                  <w:rFonts w:ascii="Tahoma" w:hAnsi="Tahoma" w:cs="Tahoma"/>
                  <w:sz w:val="16"/>
                  <w:szCs w:val="16"/>
                  <w:lang w:eastAsia="zh-CN"/>
                </w:rPr>
              </w:rPrChange>
            </w:rPr>
            <w:drawing>
              <wp:inline distT="0" distB="0" distL="114300" distR="114300">
                <wp:extent cx="2339975" cy="2339975"/>
                <wp:effectExtent l="0" t="0" r="3175" b="3175"/>
                <wp:docPr id="24" name="图片 44"/>
                <wp:cNvGraphicFramePr/>
                <a:graphic xmlns:a="http://schemas.openxmlformats.org/drawingml/2006/main">
                  <a:graphicData uri="http://schemas.openxmlformats.org/drawingml/2006/picture">
                    <pic:pic xmlns:pic="http://schemas.openxmlformats.org/drawingml/2006/picture">
                      <pic:nvPicPr>
                        <pic:cNvPr id="24" name="图片 44"/>
                        <pic:cNvPicPr/>
                      </pic:nvPicPr>
                      <pic:blipFill>
                        <a:blip r:embed="rId132"/>
                        <a:srcRect l="4907" t="1794" r="6700" b="1794"/>
                        <a:stretch>
                          <a:fillRect/>
                        </a:stretch>
                      </pic:blipFill>
                      <pic:spPr>
                        <a:xfrm>
                          <a:off x="0" y="0"/>
                          <a:ext cx="2339975" cy="2339975"/>
                        </a:xfrm>
                        <a:prstGeom prst="rect">
                          <a:avLst/>
                        </a:prstGeom>
                        <a:noFill/>
                        <a:ln w="9525">
                          <a:noFill/>
                        </a:ln>
                      </pic:spPr>
                    </pic:pic>
                  </a:graphicData>
                </a:graphic>
              </wp:inline>
            </w:drawing>
          </w:r>
        </w:del>
      </w:ins>
      <w:ins w:id="1649" w:author="LWQ" w:date="2018-07-07T15:22:00Z">
        <w:r>
          <w:rPr>
            <w:rFonts w:ascii="Times New Roman" w:hAnsi="Times New Roman" w:eastAsia="楷体" w:cs="Times New Roman"/>
            <w:b/>
            <w:bCs/>
            <w:sz w:val="28"/>
            <w:szCs w:val="28"/>
            <w:lang w:eastAsia="zh-CN"/>
            <w:rPrChange w:id="1652" w:author="" w:date="">
              <w:rPr>
                <w:rFonts w:ascii="Tahoma" w:hAnsi="Tahoma" w:cs="Tahoma"/>
                <w:sz w:val="16"/>
                <w:szCs w:val="16"/>
                <w:lang w:eastAsia="zh-CN"/>
              </w:rPr>
            </w:rPrChange>
          </w:rPr>
          <w:drawing>
            <wp:inline distT="0" distB="0" distL="0" distR="0">
              <wp:extent cx="2339975" cy="23399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3">
                        <a:extLst>
                          <a:ext uri="{28A0092B-C50C-407E-A947-70E740481C1C}">
                            <a14:useLocalDpi xmlns:a14="http://schemas.microsoft.com/office/drawing/2010/main" val="0"/>
                          </a:ext>
                        </a:extLst>
                      </a:blip>
                      <a:srcRect l="5007" t="1907" r="6794" b="1"/>
                      <a:stretch>
                        <a:fillRect/>
                      </a:stretch>
                    </pic:blipFill>
                    <pic:spPr>
                      <a:xfrm>
                        <a:off x="0" y="0"/>
                        <a:ext cx="2340000" cy="2340000"/>
                      </a:xfrm>
                      <a:prstGeom prst="rect">
                        <a:avLst/>
                      </a:prstGeom>
                      <a:noFill/>
                      <a:ln>
                        <a:noFill/>
                      </a:ln>
                    </pic:spPr>
                  </pic:pic>
                </a:graphicData>
              </a:graphic>
            </wp:inline>
          </w:drawing>
        </w:r>
      </w:ins>
      <w:ins w:id="1653" w:author="Administrator" w:date="2018-07-07T11:50:00Z">
        <w:del w:id="1654" w:author="LWQ" w:date="2018-07-07T15:23:00Z">
          <w:r>
            <w:rPr>
              <w:rFonts w:asciiTheme="minorHAnsi" w:hAnsiTheme="minorHAnsi" w:cstheme="minorBidi"/>
              <w:sz w:val="24"/>
              <w:szCs w:val="24"/>
              <w:lang w:eastAsia="zh-CN"/>
              <w:rPrChange w:id="1658" w:author="" w:date="">
                <w:rPr>
                  <w:rFonts w:ascii="Tahoma" w:hAnsi="Tahoma" w:cs="Tahoma"/>
                  <w:sz w:val="16"/>
                  <w:szCs w:val="16"/>
                  <w:lang w:eastAsia="zh-CN"/>
                </w:rPr>
              </w:rPrChange>
            </w:rPr>
            <w:drawing>
              <wp:inline distT="0" distB="0" distL="114300" distR="114300">
                <wp:extent cx="2339975" cy="2339975"/>
                <wp:effectExtent l="0" t="0" r="3175" b="3175"/>
                <wp:docPr id="26" name="图片 45"/>
                <wp:cNvGraphicFramePr/>
                <a:graphic xmlns:a="http://schemas.openxmlformats.org/drawingml/2006/main">
                  <a:graphicData uri="http://schemas.openxmlformats.org/drawingml/2006/picture">
                    <pic:pic xmlns:pic="http://schemas.openxmlformats.org/drawingml/2006/picture">
                      <pic:nvPicPr>
                        <pic:cNvPr id="26" name="图片 45"/>
                        <pic:cNvPicPr/>
                      </pic:nvPicPr>
                      <pic:blipFill>
                        <a:blip r:embed="rId134"/>
                        <a:srcRect l="5143" t="1665" r="6116" b="1480"/>
                        <a:stretch>
                          <a:fillRect/>
                        </a:stretch>
                      </pic:blipFill>
                      <pic:spPr>
                        <a:xfrm>
                          <a:off x="0" y="0"/>
                          <a:ext cx="2339975" cy="2339975"/>
                        </a:xfrm>
                        <a:prstGeom prst="rect">
                          <a:avLst/>
                        </a:prstGeom>
                        <a:noFill/>
                        <a:ln w="9525">
                          <a:noFill/>
                        </a:ln>
                      </pic:spPr>
                    </pic:pic>
                  </a:graphicData>
                </a:graphic>
              </wp:inline>
            </w:drawing>
          </w:r>
        </w:del>
      </w:ins>
      <w:ins w:id="1659" w:author="LWQ" w:date="2018-07-07T15:23:00Z">
        <w:r>
          <w:rPr>
            <w:rFonts w:ascii="Times New Roman" w:hAnsi="Times New Roman" w:eastAsia="楷体" w:cs="Times New Roman"/>
            <w:b/>
            <w:bCs/>
            <w:sz w:val="28"/>
            <w:szCs w:val="28"/>
            <w:lang w:eastAsia="zh-CN"/>
            <w:rPrChange w:id="1662" w:author="" w:date="">
              <w:rPr>
                <w:rFonts w:ascii="Tahoma" w:hAnsi="Tahoma" w:cs="Tahoma"/>
                <w:sz w:val="16"/>
                <w:szCs w:val="16"/>
                <w:lang w:eastAsia="zh-CN"/>
              </w:rPr>
            </w:rPrChange>
          </w:rPr>
          <w:drawing>
            <wp:inline distT="0" distB="0" distL="0" distR="0">
              <wp:extent cx="2339975" cy="23399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5">
                        <a:extLst>
                          <a:ext uri="{28A0092B-C50C-407E-A947-70E740481C1C}">
                            <a14:useLocalDpi xmlns:a14="http://schemas.microsoft.com/office/drawing/2010/main" val="0"/>
                          </a:ext>
                        </a:extLst>
                      </a:blip>
                      <a:srcRect l="5244" t="2384" r="6437"/>
                      <a:stretch>
                        <a:fillRect/>
                      </a:stretch>
                    </pic:blipFill>
                    <pic:spPr>
                      <a:xfrm>
                        <a:off x="0" y="0"/>
                        <a:ext cx="2340000" cy="2340000"/>
                      </a:xfrm>
                      <a:prstGeom prst="rect">
                        <a:avLst/>
                      </a:prstGeom>
                      <a:noFill/>
                      <a:ln>
                        <a:noFill/>
                      </a:ln>
                    </pic:spPr>
                  </pic:pic>
                </a:graphicData>
              </a:graphic>
            </wp:inline>
          </w:drawing>
        </w:r>
      </w:ins>
    </w:p>
    <w:p>
      <w:pPr>
        <w:widowControl w:val="0"/>
        <w:spacing w:line="480" w:lineRule="auto"/>
        <w:jc w:val="center"/>
        <w:rPr>
          <w:rFonts w:ascii="Times New Roman" w:hAnsi="Times New Roman" w:eastAsia="楷体" w:cs="Times New Roman"/>
          <w:sz w:val="18"/>
          <w:szCs w:val="18"/>
        </w:rPr>
      </w:pPr>
      <w:ins w:id="1663" w:author="Administrator" w:date="2018-07-07T11:50:00Z">
        <w:r>
          <w:rPr>
            <w:rFonts w:ascii="Times New Roman" w:hAnsi="Times New Roman" w:eastAsia="楷体" w:cs="Times New Roman"/>
            <w:sz w:val="18"/>
            <w:szCs w:val="18"/>
          </w:rPr>
          <w:t xml:space="preserve">(a)                                       (b)     </w:t>
        </w:r>
      </w:ins>
    </w:p>
    <w:p>
      <w:pPr>
        <w:spacing w:line="480" w:lineRule="auto"/>
        <w:jc w:val="center"/>
        <w:rPr>
          <w:rFonts w:ascii="Times New Roman" w:hAnsi="Times New Roman" w:eastAsia="楷体" w:cs="Times New Roman"/>
          <w:sz w:val="18"/>
          <w:szCs w:val="18"/>
        </w:rPr>
      </w:pPr>
      <w:ins w:id="1664" w:author="Administrator" w:date="2018-07-07T11:50:00Z">
        <w:del w:id="1665" w:author="LWQ" w:date="2018-07-07T15:08:00Z">
          <w:r>
            <w:rPr>
              <w:rFonts w:asciiTheme="minorHAnsi" w:hAnsiTheme="minorHAnsi" w:cstheme="minorBidi"/>
              <w:sz w:val="24"/>
              <w:szCs w:val="24"/>
              <w:lang w:eastAsia="zh-CN"/>
              <w:rPrChange w:id="1669" w:author="" w:date="">
                <w:rPr>
                  <w:rFonts w:ascii="Tahoma" w:hAnsi="Tahoma" w:cs="Tahoma"/>
                  <w:sz w:val="16"/>
                  <w:szCs w:val="16"/>
                  <w:lang w:eastAsia="zh-CN"/>
                </w:rPr>
              </w:rPrChange>
            </w:rPr>
            <w:drawing>
              <wp:inline distT="0" distB="0" distL="114300" distR="114300">
                <wp:extent cx="2339975" cy="2339975"/>
                <wp:effectExtent l="0" t="0" r="3175" b="3175"/>
                <wp:docPr id="27" name="图片 46"/>
                <wp:cNvGraphicFramePr/>
                <a:graphic xmlns:a="http://schemas.openxmlformats.org/drawingml/2006/main">
                  <a:graphicData uri="http://schemas.openxmlformats.org/drawingml/2006/picture">
                    <pic:pic xmlns:pic="http://schemas.openxmlformats.org/drawingml/2006/picture">
                      <pic:nvPicPr>
                        <pic:cNvPr id="27" name="图片 46"/>
                        <pic:cNvPicPr/>
                      </pic:nvPicPr>
                      <pic:blipFill>
                        <a:blip r:embed="rId136"/>
                        <a:srcRect l="5518" t="1184" r="5366" b="1794"/>
                        <a:stretch>
                          <a:fillRect/>
                        </a:stretch>
                      </pic:blipFill>
                      <pic:spPr>
                        <a:xfrm>
                          <a:off x="0" y="0"/>
                          <a:ext cx="2339975" cy="2339975"/>
                        </a:xfrm>
                        <a:prstGeom prst="rect">
                          <a:avLst/>
                        </a:prstGeom>
                        <a:noFill/>
                        <a:ln w="9525">
                          <a:noFill/>
                        </a:ln>
                      </pic:spPr>
                    </pic:pic>
                  </a:graphicData>
                </a:graphic>
              </wp:inline>
            </w:drawing>
          </w:r>
        </w:del>
      </w:ins>
      <w:ins w:id="1670" w:author="LWQ" w:date="2018-07-07T15:08:00Z">
        <w:r>
          <w:rPr>
            <w:rFonts w:ascii="Times New Roman" w:hAnsi="Times New Roman" w:eastAsia="楷体" w:cs="Times New Roman"/>
            <w:sz w:val="18"/>
            <w:szCs w:val="18"/>
            <w:lang w:eastAsia="zh-CN"/>
            <w:rPrChange w:id="1673" w:author="" w:date="">
              <w:rPr>
                <w:rFonts w:ascii="Tahoma" w:hAnsi="Tahoma" w:cs="Tahoma"/>
                <w:sz w:val="16"/>
                <w:szCs w:val="16"/>
                <w:lang w:eastAsia="zh-CN"/>
              </w:rPr>
            </w:rPrChange>
          </w:rPr>
          <w:drawing>
            <wp:inline distT="0" distB="0" distL="0" distR="0">
              <wp:extent cx="2339975" cy="23399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7">
                        <a:extLst>
                          <a:ext uri="{28A0092B-C50C-407E-A947-70E740481C1C}">
                            <a14:useLocalDpi xmlns:a14="http://schemas.microsoft.com/office/drawing/2010/main" val="0"/>
                          </a:ext>
                        </a:extLst>
                      </a:blip>
                      <a:srcRect l="5483" t="1907" r="6317" b="1"/>
                      <a:stretch>
                        <a:fillRect/>
                      </a:stretch>
                    </pic:blipFill>
                    <pic:spPr>
                      <a:xfrm>
                        <a:off x="0" y="0"/>
                        <a:ext cx="2340000" cy="2340000"/>
                      </a:xfrm>
                      <a:prstGeom prst="rect">
                        <a:avLst/>
                      </a:prstGeom>
                      <a:noFill/>
                      <a:ln>
                        <a:noFill/>
                      </a:ln>
                    </pic:spPr>
                  </pic:pic>
                </a:graphicData>
              </a:graphic>
            </wp:inline>
          </w:drawing>
        </w:r>
      </w:ins>
      <w:ins w:id="1674" w:author="Administrator" w:date="2018-07-07T11:50:00Z">
        <w:del w:id="1675" w:author="LWQ" w:date="2018-07-07T15:09:00Z">
          <w:r>
            <w:rPr>
              <w:rFonts w:asciiTheme="minorHAnsi" w:hAnsiTheme="minorHAnsi" w:cstheme="minorBidi"/>
              <w:sz w:val="24"/>
              <w:szCs w:val="24"/>
              <w:lang w:eastAsia="zh-CN"/>
              <w:rPrChange w:id="1679" w:author="" w:date="">
                <w:rPr>
                  <w:rFonts w:ascii="Tahoma" w:hAnsi="Tahoma" w:cs="Tahoma"/>
                  <w:sz w:val="16"/>
                  <w:szCs w:val="16"/>
                  <w:lang w:eastAsia="zh-CN"/>
                </w:rPr>
              </w:rPrChange>
            </w:rPr>
            <w:drawing>
              <wp:inline distT="0" distB="0" distL="114300" distR="114300">
                <wp:extent cx="2339975" cy="2339975"/>
                <wp:effectExtent l="0" t="0" r="3175" b="3175"/>
                <wp:docPr id="28" name="图片 47"/>
                <wp:cNvGraphicFramePr/>
                <a:graphic xmlns:a="http://schemas.openxmlformats.org/drawingml/2006/main">
                  <a:graphicData uri="http://schemas.openxmlformats.org/drawingml/2006/picture">
                    <pic:pic xmlns:pic="http://schemas.openxmlformats.org/drawingml/2006/picture">
                      <pic:nvPicPr>
                        <pic:cNvPr id="28" name="图片 47"/>
                        <pic:cNvPicPr/>
                      </pic:nvPicPr>
                      <pic:blipFill>
                        <a:blip r:embed="rId138"/>
                        <a:srcRect l="4921" t="1184" r="5657" b="1591"/>
                        <a:stretch>
                          <a:fillRect/>
                        </a:stretch>
                      </pic:blipFill>
                      <pic:spPr>
                        <a:xfrm>
                          <a:off x="0" y="0"/>
                          <a:ext cx="2339975" cy="2339975"/>
                        </a:xfrm>
                        <a:prstGeom prst="rect">
                          <a:avLst/>
                        </a:prstGeom>
                        <a:noFill/>
                        <a:ln w="9525">
                          <a:noFill/>
                        </a:ln>
                      </pic:spPr>
                    </pic:pic>
                  </a:graphicData>
                </a:graphic>
              </wp:inline>
            </w:drawing>
          </w:r>
        </w:del>
      </w:ins>
      <w:ins w:id="1680" w:author="LWQ" w:date="2018-07-07T15:09:00Z">
        <w:r>
          <w:rPr>
            <w:rFonts w:ascii="Times New Roman" w:hAnsi="Times New Roman" w:eastAsia="楷体" w:cs="Times New Roman"/>
            <w:sz w:val="18"/>
            <w:szCs w:val="18"/>
            <w:lang w:eastAsia="zh-CN"/>
            <w:rPrChange w:id="1683" w:author="" w:date="">
              <w:rPr>
                <w:rFonts w:ascii="Tahoma" w:hAnsi="Tahoma" w:cs="Tahoma"/>
                <w:sz w:val="16"/>
                <w:szCs w:val="16"/>
                <w:lang w:eastAsia="zh-CN"/>
              </w:rPr>
            </w:rPrChange>
          </w:rPr>
          <w:drawing>
            <wp:inline distT="0" distB="0" distL="0" distR="0">
              <wp:extent cx="2339975" cy="2339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9">
                        <a:extLst>
                          <a:ext uri="{28A0092B-C50C-407E-A947-70E740481C1C}">
                            <a14:useLocalDpi xmlns:a14="http://schemas.microsoft.com/office/drawing/2010/main" val="0"/>
                          </a:ext>
                        </a:extLst>
                      </a:blip>
                      <a:srcRect l="5125" t="2066" r="6794"/>
                      <a:stretch>
                        <a:fillRect/>
                      </a:stretch>
                    </pic:blipFill>
                    <pic:spPr>
                      <a:xfrm>
                        <a:off x="0" y="0"/>
                        <a:ext cx="2340000" cy="2340000"/>
                      </a:xfrm>
                      <a:prstGeom prst="rect">
                        <a:avLst/>
                      </a:prstGeom>
                      <a:noFill/>
                      <a:ln>
                        <a:noFill/>
                      </a:ln>
                    </pic:spPr>
                  </pic:pic>
                </a:graphicData>
              </a:graphic>
            </wp:inline>
          </w:drawing>
        </w:r>
      </w:ins>
    </w:p>
    <w:p>
      <w:pPr>
        <w:spacing w:line="480" w:lineRule="auto"/>
        <w:jc w:val="center"/>
        <w:rPr>
          <w:rFonts w:ascii="Times New Roman" w:hAnsi="Times New Roman" w:eastAsia="楷体" w:cs="Times New Roman"/>
          <w:sz w:val="18"/>
          <w:szCs w:val="18"/>
        </w:rPr>
      </w:pPr>
      <w:ins w:id="1684" w:author="Administrator" w:date="2018-07-07T11:50:00Z">
        <w:r>
          <w:rPr>
            <w:rFonts w:ascii="Times New Roman" w:hAnsi="Times New Roman" w:eastAsia="楷体" w:cs="Times New Roman"/>
            <w:sz w:val="18"/>
            <w:szCs w:val="18"/>
          </w:rPr>
          <w:t>(c)                                 (d)</w:t>
        </w:r>
      </w:ins>
    </w:p>
    <w:p>
      <w:pPr>
        <w:pStyle w:val="2"/>
        <w:jc w:val="center"/>
        <w:rPr>
          <w:del w:id="1685" w:author="Administrator" w:date="2018-07-07T11:55:00Z"/>
          <w:rFonts w:ascii="Times New Roman" w:hAnsi="Times New Roman" w:eastAsia="楷体" w:cs="Times New Roman"/>
          <w:sz w:val="18"/>
          <w:szCs w:val="18"/>
          <w:lang w:eastAsia="zh-CN"/>
        </w:rPr>
      </w:pPr>
      <w:ins w:id="1686" w:author="Administrator" w:date="2018-07-07T11:55:00Z">
        <w:r>
          <w:rPr>
            <w:rFonts w:ascii="Times New Roman" w:hAnsi="Times New Roman" w:eastAsia="楷体" w:cs="Times New Roman"/>
            <w:sz w:val="18"/>
            <w:szCs w:val="18"/>
          </w:rPr>
          <w:t>Figure 5: Seismograms recorded by different simulation methods.</w:t>
        </w:r>
      </w:ins>
      <w:ins w:id="1687" w:author="Administrator" w:date="2018-07-07T11:55:00Z">
        <w:del w:id="1688" w:author="LWQ" w:date="2018-07-07T14:43:00Z">
          <w:r>
            <w:rPr>
              <w:rFonts w:ascii="Times New Roman" w:hAnsi="Times New Roman" w:eastAsia="楷体" w:cs="Times New Roman"/>
              <w:sz w:val="18"/>
              <w:szCs w:val="18"/>
            </w:rPr>
            <w:delText xml:space="preserve"> (a) the traditional staggered grid FD scheme with FD coefficients determined in the space domain by Taylor expansion method;</w:delText>
          </w:r>
        </w:del>
      </w:ins>
      <w:ins w:id="1689" w:author="Administrator" w:date="2018-07-07T11:55:00Z">
        <w:r>
          <w:rPr>
            <w:rFonts w:ascii="Times New Roman" w:hAnsi="Times New Roman" w:eastAsia="楷体" w:cs="Times New Roman"/>
            <w:sz w:val="18"/>
            <w:szCs w:val="18"/>
            <w:highlight w:val="green"/>
            <w:rPrChange w:id="1690" w:author="LWQ" w:date="2018-07-07T15:54:00Z">
              <w:rPr>
                <w:rFonts w:ascii="Times New Roman" w:hAnsi="Times New Roman" w:eastAsia="楷体" w:cs="Times New Roman"/>
                <w:sz w:val="18"/>
                <w:szCs w:val="18"/>
              </w:rPr>
            </w:rPrChange>
          </w:rPr>
          <w:t>(</w:t>
        </w:r>
      </w:ins>
      <w:ins w:id="1691" w:author="Administrator" w:date="2018-07-07T11:55:00Z">
        <w:del w:id="1692" w:author="LWQ" w:date="2018-07-07T14:43:00Z">
          <w:r>
            <w:rPr>
              <w:rFonts w:ascii="Times New Roman" w:hAnsi="Times New Roman" w:eastAsia="楷体" w:cs="Times New Roman"/>
              <w:sz w:val="18"/>
              <w:szCs w:val="18"/>
              <w:highlight w:val="green"/>
              <w:rPrChange w:id="1693" w:author="LWQ" w:date="2018-07-07T15:54:00Z">
                <w:rPr>
                  <w:rFonts w:ascii="Times New Roman" w:hAnsi="Times New Roman" w:eastAsia="楷体" w:cs="Times New Roman"/>
                  <w:sz w:val="18"/>
                  <w:szCs w:val="18"/>
                </w:rPr>
              </w:rPrChange>
            </w:rPr>
            <w:delText>b</w:delText>
          </w:r>
        </w:del>
      </w:ins>
      <w:ins w:id="1694" w:author="LWQ" w:date="2018-07-07T14:43:00Z">
        <w:r>
          <w:rPr>
            <w:rFonts w:ascii="Times New Roman" w:hAnsi="Times New Roman" w:eastAsia="楷体" w:cs="Times New Roman"/>
            <w:sz w:val="18"/>
            <w:szCs w:val="18"/>
            <w:highlight w:val="green"/>
            <w:lang w:eastAsia="zh-CN"/>
            <w:rPrChange w:id="1695" w:author="LWQ" w:date="2018-07-07T15:54:00Z">
              <w:rPr>
                <w:rFonts w:ascii="Times New Roman" w:hAnsi="Times New Roman" w:eastAsia="楷体" w:cs="Times New Roman"/>
                <w:sz w:val="18"/>
                <w:szCs w:val="18"/>
                <w:lang w:eastAsia="zh-CN"/>
              </w:rPr>
            </w:rPrChange>
          </w:rPr>
          <w:t>a</w:t>
        </w:r>
      </w:ins>
      <w:ins w:id="1696" w:author="Administrator" w:date="2018-07-07T11:55:00Z">
        <w:r>
          <w:rPr>
            <w:rFonts w:ascii="Times New Roman" w:hAnsi="Times New Roman" w:eastAsia="楷体" w:cs="Times New Roman"/>
            <w:sz w:val="18"/>
            <w:szCs w:val="18"/>
            <w:highlight w:val="green"/>
          </w:rPr>
          <w:t>) the traditional staggered</w:t>
        </w:r>
      </w:ins>
      <w:ins w:id="1697" w:author="Administrator" w:date="2018-07-08T11:41:00Z">
        <w:r>
          <w:rPr>
            <w:rFonts w:hint="eastAsia" w:ascii="Times New Roman" w:hAnsi="Times New Roman" w:eastAsia="楷体" w:cs="Times New Roman"/>
            <w:sz w:val="18"/>
            <w:szCs w:val="18"/>
            <w:highlight w:val="green"/>
            <w:lang w:eastAsia="zh-CN"/>
          </w:rPr>
          <w:t>-</w:t>
        </w:r>
      </w:ins>
      <w:ins w:id="1698" w:author="Administrator" w:date="2018-07-07T11:55:00Z">
        <w:r>
          <w:rPr>
            <w:rFonts w:ascii="Times New Roman" w:hAnsi="Times New Roman" w:eastAsia="楷体" w:cs="Times New Roman"/>
            <w:sz w:val="18"/>
            <w:szCs w:val="18"/>
            <w:highlight w:val="green"/>
            <w:rPrChange w:id="1699" w:author="LWQ" w:date="2018-07-07T15:54:00Z">
              <w:rPr>
                <w:rFonts w:ascii="Times New Roman" w:hAnsi="Times New Roman" w:eastAsia="楷体" w:cs="Times New Roman"/>
                <w:sz w:val="18"/>
                <w:szCs w:val="18"/>
              </w:rPr>
            </w:rPrChange>
          </w:rPr>
          <w:t>grid FD scheme with FD coefficients determined in the time-space domain by least squares method</w:t>
        </w:r>
      </w:ins>
      <w:ins w:id="1700" w:author="Administrator" w:date="2018-07-07T11:55:00Z">
        <w:r>
          <w:rPr>
            <w:rFonts w:ascii="Times New Roman" w:hAnsi="Times New Roman" w:eastAsia="楷体" w:cs="Times New Roman"/>
            <w:sz w:val="18"/>
            <w:szCs w:val="18"/>
          </w:rPr>
          <w:t>; (</w:t>
        </w:r>
      </w:ins>
      <w:ins w:id="1701" w:author="Administrator" w:date="2018-07-07T11:55:00Z">
        <w:del w:id="1702" w:author="LWQ" w:date="2018-07-07T14:43:00Z">
          <w:r>
            <w:rPr>
              <w:rFonts w:ascii="Times New Roman" w:hAnsi="Times New Roman" w:eastAsia="楷体" w:cs="Times New Roman"/>
              <w:sz w:val="18"/>
              <w:szCs w:val="18"/>
            </w:rPr>
            <w:delText>c</w:delText>
          </w:r>
        </w:del>
      </w:ins>
      <w:ins w:id="1703" w:author="LWQ" w:date="2018-07-07T14:43:00Z">
        <w:r>
          <w:rPr>
            <w:rFonts w:hint="eastAsia" w:ascii="Times New Roman" w:hAnsi="Times New Roman" w:eastAsia="楷体" w:cs="Times New Roman"/>
            <w:sz w:val="18"/>
            <w:szCs w:val="18"/>
            <w:lang w:eastAsia="zh-CN"/>
          </w:rPr>
          <w:t>b</w:t>
        </w:r>
      </w:ins>
      <w:ins w:id="1704" w:author="Administrator" w:date="2018-07-07T11:55:00Z">
        <w:r>
          <w:rPr>
            <w:rFonts w:ascii="Times New Roman" w:hAnsi="Times New Roman" w:eastAsia="楷体" w:cs="Times New Roman"/>
            <w:sz w:val="18"/>
            <w:szCs w:val="18"/>
          </w:rPr>
          <w:t xml:space="preserve">) the </w:t>
        </w:r>
      </w:ins>
      <w:ins w:id="1705" w:author="Administrator" w:date="2018-07-08T11:41:00Z">
        <w:r>
          <w:rPr>
            <w:rFonts w:hint="eastAsia" w:ascii="Times New Roman" w:hAnsi="Times New Roman" w:eastAsia="楷体" w:cs="Times New Roman"/>
            <w:sz w:val="18"/>
            <w:szCs w:val="18"/>
            <w:lang w:eastAsia="zh-CN"/>
          </w:rPr>
          <w:t>simplified</w:t>
        </w:r>
      </w:ins>
      <w:ins w:id="1706" w:author="Administrator" w:date="2018-07-07T11:55:00Z">
        <w:r>
          <w:rPr>
            <w:rFonts w:ascii="Times New Roman" w:hAnsi="Times New Roman" w:eastAsia="楷体" w:cs="Times New Roman"/>
            <w:sz w:val="18"/>
            <w:szCs w:val="18"/>
          </w:rPr>
          <w:t xml:space="preserve"> staggered</w:t>
        </w:r>
      </w:ins>
      <w:ins w:id="1707" w:author="Administrator" w:date="2018-07-08T11:41:00Z">
        <w:r>
          <w:rPr>
            <w:rFonts w:hint="eastAsia" w:ascii="Times New Roman" w:hAnsi="Times New Roman" w:eastAsia="楷体" w:cs="Times New Roman"/>
            <w:sz w:val="18"/>
            <w:szCs w:val="18"/>
            <w:lang w:eastAsia="zh-CN"/>
          </w:rPr>
          <w:t>-</w:t>
        </w:r>
      </w:ins>
      <w:ins w:id="1708" w:author="Administrator" w:date="2018-07-07T11:55:00Z">
        <w:r>
          <w:rPr>
            <w:rFonts w:ascii="Times New Roman" w:hAnsi="Times New Roman" w:eastAsia="楷体" w:cs="Times New Roman"/>
            <w:sz w:val="18"/>
            <w:szCs w:val="18"/>
          </w:rPr>
          <w:t>grid FD scheme with FD coefficients determined in the time-space domain by the linear method; (</w:t>
        </w:r>
      </w:ins>
      <w:ins w:id="1709" w:author="Administrator" w:date="2018-07-07T11:55:00Z">
        <w:del w:id="1710" w:author="LWQ" w:date="2018-07-07T14:43:00Z">
          <w:r>
            <w:rPr>
              <w:rFonts w:ascii="Times New Roman" w:hAnsi="Times New Roman" w:eastAsia="楷体" w:cs="Times New Roman"/>
              <w:sz w:val="18"/>
              <w:szCs w:val="18"/>
            </w:rPr>
            <w:delText>d</w:delText>
          </w:r>
        </w:del>
      </w:ins>
      <w:ins w:id="1711" w:author="LWQ" w:date="2018-07-07T14:43:00Z">
        <w:r>
          <w:rPr>
            <w:rFonts w:hint="eastAsia" w:ascii="Times New Roman" w:hAnsi="Times New Roman" w:eastAsia="楷体" w:cs="Times New Roman"/>
            <w:sz w:val="18"/>
            <w:szCs w:val="18"/>
            <w:lang w:eastAsia="zh-CN"/>
          </w:rPr>
          <w:t>c</w:t>
        </w:r>
      </w:ins>
      <w:ins w:id="1712" w:author="Administrator" w:date="2018-07-07T11:55:00Z">
        <w:r>
          <w:rPr>
            <w:rFonts w:ascii="Times New Roman" w:hAnsi="Times New Roman" w:eastAsia="楷体" w:cs="Times New Roman"/>
            <w:sz w:val="18"/>
            <w:szCs w:val="18"/>
          </w:rPr>
          <w:t>) the pseudo-spectrum method</w:t>
        </w:r>
      </w:ins>
      <w:ins w:id="1713" w:author="LWQ" w:date="2018-07-07T15:10:00Z">
        <w:r>
          <w:rPr>
            <w:rFonts w:hint="eastAsia" w:ascii="Times New Roman" w:hAnsi="Times New Roman" w:eastAsia="楷体" w:cs="Times New Roman"/>
            <w:sz w:val="18"/>
            <w:szCs w:val="18"/>
            <w:lang w:eastAsia="zh-CN"/>
          </w:rPr>
          <w:t>;(d) the second-order</w:t>
        </w:r>
      </w:ins>
      <w:ins w:id="1714" w:author="Administrator" w:date="2018-07-08T00:10:00Z">
        <w:r>
          <w:rPr>
            <w:rFonts w:hint="eastAsia" w:ascii="Times New Roman" w:hAnsi="Times New Roman" w:eastAsia="楷体" w:cs="Times New Roman"/>
            <w:sz w:val="18"/>
            <w:szCs w:val="18"/>
            <w:lang w:eastAsia="zh-CN"/>
          </w:rPr>
          <w:t xml:space="preserve"> </w:t>
        </w:r>
      </w:ins>
      <w:ins w:id="1715" w:author="LWQ" w:date="2018-07-07T15:11:00Z">
        <w:r>
          <w:rPr>
            <w:rFonts w:ascii="Times New Roman" w:hAnsi="Times New Roman" w:eastAsia="楷体" w:cs="Times New Roman"/>
            <w:sz w:val="18"/>
            <w:szCs w:val="18"/>
            <w:lang w:eastAsia="zh-CN"/>
          </w:rPr>
          <w:t xml:space="preserve">normal-grid FD scheme obtained from the simplified first-order staggered-grid FD scheme. </w:t>
        </w:r>
      </w:ins>
      <w:ins w:id="1716" w:author="Administrator" w:date="2018-07-07T11:55:00Z">
        <w:del w:id="1717" w:author="LWQ" w:date="2018-07-07T15:10:00Z">
          <w:r>
            <w:rPr>
              <w:rFonts w:ascii="Times New Roman" w:hAnsi="Times New Roman" w:eastAsia="楷体" w:cs="Times New Roman"/>
              <w:sz w:val="18"/>
              <w:szCs w:val="18"/>
            </w:rPr>
            <w:delText>.</w:delText>
          </w:r>
        </w:del>
      </w:ins>
      <w:ins w:id="1718" w:author="Administrator" w:date="2018-07-07T11:50:00Z">
        <w:del w:id="1719" w:author="Administrator" w:date="2018-07-07T11:55:00Z">
          <w:r>
            <w:rPr>
              <w:rFonts w:ascii="Times New Roman" w:hAnsi="Times New Roman" w:eastAsia="楷体" w:cs="Times New Roman"/>
              <w:sz w:val="18"/>
              <w:szCs w:val="18"/>
            </w:rPr>
            <w:delText>Figure 5</w:delText>
          </w:r>
        </w:del>
      </w:ins>
    </w:p>
    <w:p>
      <w:pPr>
        <w:spacing w:line="480" w:lineRule="auto"/>
        <w:rPr>
          <w:rFonts w:ascii="Times New Roman" w:hAnsi="Times New Roman" w:eastAsia="楷体" w:cs="Times New Roman"/>
          <w:lang w:eastAsia="zh-CN"/>
        </w:rPr>
      </w:pPr>
    </w:p>
    <w:p>
      <w:pPr>
        <w:pStyle w:val="22"/>
        <w:ind w:firstLine="0"/>
      </w:pPr>
      <w:r>
        <w:rPr>
          <w:rFonts w:ascii="Times New Roman" w:hAnsi="Times New Roman" w:eastAsia="楷体"/>
          <w:b/>
          <w:bCs/>
          <w:szCs w:val="21"/>
        </w:rPr>
        <w:t>Salt model</w:t>
      </w:r>
    </w:p>
    <w:p>
      <w:pPr>
        <w:spacing w:line="480" w:lineRule="auto"/>
        <w:rPr>
          <w:rFonts w:ascii="Times New Roman" w:hAnsi="Times New Roman" w:cs="Times New Roman"/>
        </w:rPr>
      </w:pPr>
      <w:r>
        <w:rPr>
          <w:rFonts w:ascii="Times New Roman" w:hAnsi="Times New Roman" w:cs="Times New Roman"/>
        </w:rPr>
        <w:t xml:space="preserve">    Figure 6 shows the salt model from Society of Exploration of Geophysics with variations of velocities from 1486 m/s to 4790 m/s. The source </w:t>
      </w:r>
      <w:r>
        <w:rPr>
          <w:rFonts w:hint="eastAsia" w:ascii="Times New Roman" w:hAnsi="Times New Roman" w:eastAsia="宋体" w:cs="Times New Roman"/>
          <w:lang w:eastAsia="zh-CN"/>
        </w:rPr>
        <w:t xml:space="preserve">time </w:t>
      </w:r>
      <w:r>
        <w:rPr>
          <w:rFonts w:ascii="Times New Roman" w:hAnsi="Times New Roman" w:cs="Times New Roman"/>
        </w:rPr>
        <w:t xml:space="preserve">function is the same </w:t>
      </w:r>
      <w:r>
        <w:rPr>
          <w:rFonts w:hint="eastAsia" w:ascii="Times New Roman" w:hAnsi="Times New Roman" w:eastAsia="宋体" w:cs="Times New Roman"/>
          <w:lang w:eastAsia="zh-CN"/>
        </w:rPr>
        <w:t>in</w:t>
      </w:r>
      <w:ins w:id="1720" w:author="Administrator" w:date="2018-07-08T00:10:00Z">
        <w:r>
          <w:rPr>
            <w:rFonts w:hint="eastAsia" w:ascii="Times New Roman" w:hAnsi="Times New Roman" w:eastAsia="宋体" w:cs="Times New Roman"/>
            <w:lang w:eastAsia="zh-CN"/>
          </w:rPr>
          <w:t xml:space="preserve"> </w:t>
        </w:r>
      </w:ins>
      <w:r>
        <w:rPr>
          <w:rFonts w:ascii="Times New Roman" w:hAnsi="Times New Roman" w:cs="Times New Roman"/>
        </w:rPr>
        <w:t xml:space="preserve">the previous example. The </w:t>
      </w:r>
      <w:r>
        <w:rPr>
          <w:rFonts w:hint="eastAsia" w:ascii="Times New Roman" w:hAnsi="Times New Roman" w:eastAsia="宋体" w:cs="Times New Roman"/>
          <w:lang w:eastAsia="zh-CN"/>
        </w:rPr>
        <w:t xml:space="preserve">grid spacing </w:t>
      </w:r>
      <w:r>
        <w:rPr>
          <w:rFonts w:ascii="Times New Roman" w:hAnsi="Times New Roman" w:cs="Times New Roman"/>
          <w:color w:val="000000" w:themeColor="text1"/>
        </w:rPr>
        <w:t xml:space="preserve">is 20 m, temporal step is </w:t>
      </w:r>
      <w:r>
        <w:rPr>
          <w:rFonts w:ascii="Times New Roman" w:hAnsi="Times New Roman" w:cs="Times New Roman"/>
        </w:rPr>
        <w:t xml:space="preserve">1 ms and </w:t>
      </w:r>
      <w:r>
        <w:rPr>
          <w:rFonts w:ascii="Times New Roman" w:hAnsi="Times New Roman" w:cs="Times New Roman"/>
          <w:i/>
          <w:iCs/>
        </w:rPr>
        <w:t xml:space="preserve">M </w:t>
      </w:r>
      <w:r>
        <w:rPr>
          <w:rFonts w:ascii="Times New Roman" w:hAnsi="Times New Roman" w:cs="Times New Roman"/>
        </w:rPr>
        <w:t>= 7 for the staggered</w:t>
      </w:r>
      <w:r>
        <w:rPr>
          <w:rFonts w:hint="eastAsia" w:ascii="Times New Roman" w:hAnsi="Times New Roman" w:eastAsia="宋体" w:cs="Times New Roman"/>
          <w:lang w:eastAsia="zh-CN"/>
        </w:rPr>
        <w:t>-</w:t>
      </w:r>
      <w:r>
        <w:rPr>
          <w:rFonts w:ascii="Times New Roman" w:hAnsi="Times New Roman" w:cs="Times New Roman"/>
        </w:rPr>
        <w:t xml:space="preserve">grid FD operators in </w:t>
      </w:r>
      <w:r>
        <w:rPr>
          <w:rFonts w:ascii="Times New Roman" w:hAnsi="Times New Roman" w:eastAsia="楷体" w:cs="Times New Roman"/>
          <w:sz w:val="24"/>
          <w:szCs w:val="24"/>
          <w:highlight w:val="green"/>
          <w:lang w:eastAsia="zh-CN"/>
          <w:rPrChange w:id="1721" w:author="LWQ" w:date="2018-07-07T16:00:00Z">
            <w:rPr>
              <w:rFonts w:ascii="Times New Roman" w:hAnsi="Times New Roman" w:eastAsia="楷体" w:cs="Times New Roman"/>
              <w:sz w:val="16"/>
              <w:szCs w:val="16"/>
              <w:lang w:eastAsia="zh-CN"/>
            </w:rPr>
          </w:rPrChange>
        </w:rPr>
        <w:t>F</w:t>
      </w:r>
      <w:r>
        <w:rPr>
          <w:rFonts w:ascii="Times New Roman" w:hAnsi="Times New Roman" w:eastAsia="楷体" w:cs="Times New Roman"/>
          <w:sz w:val="24"/>
          <w:szCs w:val="24"/>
          <w:highlight w:val="green"/>
          <w:rPrChange w:id="1722" w:author="LWQ" w:date="2018-07-07T16:00:00Z">
            <w:rPr>
              <w:rFonts w:ascii="Times New Roman" w:hAnsi="Times New Roman" w:eastAsia="楷体" w:cs="Times New Roman"/>
              <w:sz w:val="16"/>
              <w:szCs w:val="16"/>
            </w:rPr>
          </w:rPrChange>
        </w:rPr>
        <w:t>igure 7(a)</w:t>
      </w:r>
      <w:del w:id="1723" w:author="LWQ" w:date="2018-07-07T16:00:00Z">
        <w:r>
          <w:rPr>
            <w:rFonts w:ascii="Times New Roman" w:hAnsi="Times New Roman" w:eastAsia="楷体" w:cs="Times New Roman"/>
            <w:sz w:val="24"/>
            <w:szCs w:val="24"/>
            <w:highlight w:val="green"/>
            <w:rPrChange w:id="1724" w:author="LWQ" w:date="2018-07-07T16:00:00Z">
              <w:rPr>
                <w:rFonts w:ascii="Times New Roman" w:hAnsi="Times New Roman" w:eastAsia="楷体" w:cs="Times New Roman"/>
                <w:sz w:val="16"/>
                <w:szCs w:val="16"/>
              </w:rPr>
            </w:rPrChange>
          </w:rPr>
          <w:delText xml:space="preserve"> and (b</w:delText>
        </w:r>
      </w:del>
      <w:del w:id="1725" w:author="LWQ" w:date="2018-07-07T15:59:00Z">
        <w:r>
          <w:rPr>
            <w:rFonts w:ascii="Times New Roman" w:hAnsi="Times New Roman" w:eastAsia="楷体" w:cs="Times New Roman"/>
            <w:sz w:val="24"/>
            <w:szCs w:val="24"/>
            <w:highlight w:val="green"/>
            <w:rPrChange w:id="1726" w:author="LWQ" w:date="2018-07-07T16:00:00Z">
              <w:rPr>
                <w:rFonts w:ascii="Times New Roman" w:hAnsi="Times New Roman" w:eastAsia="楷体" w:cs="Times New Roman"/>
                <w:sz w:val="16"/>
                <w:szCs w:val="16"/>
              </w:rPr>
            </w:rPrChange>
          </w:rPr>
          <w:delText>)</w:delText>
        </w:r>
      </w:del>
      <w:r>
        <w:rPr>
          <w:rFonts w:ascii="Times New Roman" w:hAnsi="Times New Roman" w:cs="Times New Roman"/>
          <w:sz w:val="24"/>
          <w:szCs w:val="24"/>
          <w:highlight w:val="green"/>
          <w:rPrChange w:id="1727" w:author="LWQ" w:date="2018-07-07T16:00:00Z">
            <w:rPr>
              <w:rFonts w:ascii="Times New Roman" w:hAnsi="Times New Roman" w:cs="Times New Roman"/>
              <w:sz w:val="16"/>
              <w:szCs w:val="16"/>
            </w:rPr>
          </w:rPrChange>
        </w:rPr>
        <w:t xml:space="preserve">. In </w:t>
      </w:r>
      <w:r>
        <w:rPr>
          <w:rFonts w:ascii="Times New Roman" w:hAnsi="Times New Roman" w:eastAsia="宋体" w:cs="Times New Roman"/>
          <w:sz w:val="24"/>
          <w:szCs w:val="24"/>
          <w:highlight w:val="green"/>
          <w:lang w:eastAsia="zh-CN"/>
          <w:rPrChange w:id="1728" w:author="LWQ" w:date="2018-07-07T16:00:00Z">
            <w:rPr>
              <w:rFonts w:ascii="Times New Roman" w:hAnsi="Times New Roman" w:eastAsia="宋体" w:cs="Times New Roman"/>
              <w:sz w:val="16"/>
              <w:szCs w:val="16"/>
              <w:lang w:eastAsia="zh-CN"/>
            </w:rPr>
          </w:rPrChange>
        </w:rPr>
        <w:t>F</w:t>
      </w:r>
      <w:r>
        <w:rPr>
          <w:rFonts w:ascii="Times New Roman" w:hAnsi="Times New Roman" w:cs="Times New Roman"/>
          <w:sz w:val="24"/>
          <w:szCs w:val="24"/>
          <w:highlight w:val="green"/>
          <w:rPrChange w:id="1729" w:author="LWQ" w:date="2018-07-07T16:00:00Z">
            <w:rPr>
              <w:rFonts w:ascii="Times New Roman" w:hAnsi="Times New Roman" w:cs="Times New Roman"/>
              <w:sz w:val="16"/>
              <w:szCs w:val="16"/>
            </w:rPr>
          </w:rPrChange>
        </w:rPr>
        <w:t>igure 7(</w:t>
      </w:r>
      <w:del w:id="1730" w:author="LWQ" w:date="2018-07-07T16:00:00Z">
        <w:r>
          <w:rPr>
            <w:rFonts w:ascii="Times New Roman" w:hAnsi="Times New Roman" w:cs="Times New Roman"/>
            <w:sz w:val="24"/>
            <w:szCs w:val="24"/>
            <w:highlight w:val="green"/>
            <w:rPrChange w:id="1731" w:author="LWQ" w:date="2018-07-07T16:00:00Z">
              <w:rPr>
                <w:rFonts w:ascii="Times New Roman" w:hAnsi="Times New Roman" w:cs="Times New Roman"/>
                <w:sz w:val="16"/>
                <w:szCs w:val="16"/>
              </w:rPr>
            </w:rPrChange>
          </w:rPr>
          <w:delText>c</w:delText>
        </w:r>
      </w:del>
      <w:ins w:id="1732" w:author="LWQ" w:date="2018-07-07T16:00:00Z">
        <w:r>
          <w:rPr>
            <w:rFonts w:ascii="Times New Roman" w:hAnsi="Times New Roman" w:cs="Times New Roman"/>
            <w:sz w:val="24"/>
            <w:szCs w:val="24"/>
            <w:highlight w:val="green"/>
            <w:lang w:eastAsia="zh-CN"/>
            <w:rPrChange w:id="1733" w:author="LWQ" w:date="2018-07-07T16:00:00Z">
              <w:rPr>
                <w:rFonts w:ascii="Times New Roman" w:hAnsi="Times New Roman" w:cs="Times New Roman"/>
                <w:sz w:val="16"/>
                <w:szCs w:val="16"/>
                <w:lang w:eastAsia="zh-CN"/>
              </w:rPr>
            </w:rPrChange>
          </w:rPr>
          <w:t>b</w:t>
        </w:r>
      </w:ins>
      <w:r>
        <w:rPr>
          <w:rFonts w:ascii="Times New Roman" w:hAnsi="Times New Roman" w:cs="Times New Roman"/>
          <w:sz w:val="24"/>
          <w:szCs w:val="24"/>
          <w:highlight w:val="green"/>
          <w:rPrChange w:id="1734" w:author="LWQ" w:date="2018-07-07T16:00:00Z">
            <w:rPr>
              <w:rFonts w:ascii="Times New Roman" w:hAnsi="Times New Roman" w:cs="Times New Roman"/>
              <w:sz w:val="16"/>
              <w:szCs w:val="16"/>
            </w:rPr>
          </w:rPrChange>
        </w:rPr>
        <w:t xml:space="preserve">), the parameters are </w:t>
      </w:r>
      <w:r>
        <w:rPr>
          <w:rFonts w:ascii="Times New Roman" w:hAnsi="Times New Roman" w:cs="Times New Roman"/>
          <w:i/>
          <w:sz w:val="24"/>
          <w:szCs w:val="24"/>
          <w:highlight w:val="green"/>
          <w:rPrChange w:id="1735" w:author="LWQ" w:date="2018-07-07T16:00:00Z">
            <w:rPr>
              <w:rFonts w:ascii="Times New Roman" w:hAnsi="Times New Roman" w:cs="Times New Roman"/>
              <w:i/>
              <w:sz w:val="16"/>
              <w:szCs w:val="16"/>
            </w:rPr>
          </w:rPrChange>
        </w:rPr>
        <w:t>M</w:t>
      </w:r>
      <w:r>
        <w:rPr>
          <w:rFonts w:ascii="Times New Roman" w:hAnsi="Times New Roman" w:cs="Times New Roman"/>
          <w:sz w:val="24"/>
          <w:szCs w:val="24"/>
          <w:highlight w:val="green"/>
          <w:rPrChange w:id="1736" w:author="LWQ" w:date="2018-07-07T16:00:00Z">
            <w:rPr>
              <w:rFonts w:ascii="Times New Roman" w:hAnsi="Times New Roman" w:cs="Times New Roman"/>
              <w:sz w:val="16"/>
              <w:szCs w:val="16"/>
            </w:rPr>
          </w:rPrChange>
        </w:rPr>
        <w:t xml:space="preserve">=7 for the spatial derivatives in equation </w:t>
      </w:r>
      <w:del w:id="1737" w:author="LWQ" w:date="2018-07-07T15:56:00Z">
        <w:r>
          <w:rPr>
            <w:rFonts w:ascii="Times New Roman" w:hAnsi="Times New Roman" w:cs="Times New Roman"/>
            <w:sz w:val="24"/>
            <w:szCs w:val="24"/>
            <w:highlight w:val="green"/>
            <w:rPrChange w:id="1738" w:author="LWQ" w:date="2018-07-07T16:00:00Z">
              <w:rPr>
                <w:rFonts w:ascii="Times New Roman" w:hAnsi="Times New Roman" w:cs="Times New Roman"/>
                <w:sz w:val="16"/>
                <w:szCs w:val="16"/>
              </w:rPr>
            </w:rPrChange>
          </w:rPr>
          <w:delText xml:space="preserve">11 </w:delText>
        </w:r>
      </w:del>
      <w:ins w:id="1739" w:author="LWQ" w:date="2018-07-07T15:56:00Z">
        <w:r>
          <w:rPr>
            <w:rFonts w:ascii="Times New Roman" w:hAnsi="Times New Roman" w:cs="Times New Roman"/>
            <w:sz w:val="24"/>
            <w:szCs w:val="24"/>
            <w:highlight w:val="green"/>
            <w:rPrChange w:id="1740" w:author="LWQ" w:date="2018-07-07T16:00:00Z">
              <w:rPr>
                <w:rFonts w:ascii="Times New Roman" w:hAnsi="Times New Roman" w:cs="Times New Roman"/>
                <w:sz w:val="16"/>
                <w:szCs w:val="16"/>
              </w:rPr>
            </w:rPrChange>
          </w:rPr>
          <w:t>1</w:t>
        </w:r>
      </w:ins>
      <w:ins w:id="1741" w:author="LWQ" w:date="2018-07-07T15:56:00Z">
        <w:r>
          <w:rPr>
            <w:rFonts w:ascii="Times New Roman" w:hAnsi="Times New Roman" w:cs="Times New Roman"/>
            <w:sz w:val="24"/>
            <w:szCs w:val="24"/>
            <w:highlight w:val="green"/>
            <w:lang w:eastAsia="zh-CN"/>
            <w:rPrChange w:id="1742" w:author="LWQ" w:date="2018-07-07T16:00:00Z">
              <w:rPr>
                <w:rFonts w:ascii="Times New Roman" w:hAnsi="Times New Roman" w:cs="Times New Roman"/>
                <w:sz w:val="16"/>
                <w:szCs w:val="16"/>
                <w:lang w:eastAsia="zh-CN"/>
              </w:rPr>
            </w:rPrChange>
          </w:rPr>
          <w:t>0</w:t>
        </w:r>
      </w:ins>
      <w:r>
        <w:rPr>
          <w:rFonts w:ascii="Times New Roman" w:hAnsi="Times New Roman" w:cs="Times New Roman"/>
          <w:sz w:val="24"/>
          <w:szCs w:val="24"/>
          <w:highlight w:val="green"/>
          <w:rPrChange w:id="1743" w:author="LWQ" w:date="2018-07-07T16:00:00Z">
            <w:rPr>
              <w:rFonts w:ascii="Times New Roman" w:hAnsi="Times New Roman" w:cs="Times New Roman"/>
              <w:sz w:val="16"/>
              <w:szCs w:val="16"/>
            </w:rPr>
          </w:rPrChange>
        </w:rPr>
        <w:t xml:space="preserve">and </w:t>
      </w:r>
      <w:r>
        <w:rPr>
          <w:rFonts w:ascii="Times New Roman" w:hAnsi="Times New Roman" w:cs="Times New Roman"/>
          <w:i/>
          <w:sz w:val="24"/>
          <w:szCs w:val="24"/>
          <w:highlight w:val="green"/>
          <w:rPrChange w:id="1744" w:author="LWQ" w:date="2018-07-07T16:00:00Z">
            <w:rPr>
              <w:rFonts w:ascii="Times New Roman" w:hAnsi="Times New Roman" w:cs="Times New Roman"/>
              <w:i/>
              <w:sz w:val="16"/>
              <w:szCs w:val="16"/>
            </w:rPr>
          </w:rPrChange>
        </w:rPr>
        <w:t>M</w:t>
      </w:r>
      <w:r>
        <w:rPr>
          <w:rFonts w:ascii="Times New Roman" w:hAnsi="Times New Roman" w:cs="Times New Roman"/>
          <w:sz w:val="24"/>
          <w:szCs w:val="24"/>
          <w:highlight w:val="green"/>
          <w:rPrChange w:id="1745" w:author="LWQ" w:date="2018-07-07T16:00:00Z">
            <w:rPr>
              <w:rFonts w:ascii="Times New Roman" w:hAnsi="Times New Roman" w:cs="Times New Roman"/>
              <w:sz w:val="16"/>
              <w:szCs w:val="16"/>
            </w:rPr>
          </w:rPrChange>
        </w:rPr>
        <w:t>=1 for the spatial derivatives in equation</w:t>
      </w:r>
      <w:ins w:id="1746" w:author="LWQ" w:date="2018-07-07T16:00:00Z">
        <w:r>
          <w:rPr>
            <w:rFonts w:ascii="Times New Roman" w:hAnsi="Times New Roman" w:cs="Times New Roman"/>
            <w:sz w:val="24"/>
            <w:szCs w:val="24"/>
            <w:highlight w:val="green"/>
            <w:lang w:eastAsia="zh-CN"/>
            <w:rPrChange w:id="1747" w:author="LWQ" w:date="2018-07-07T16:00:00Z">
              <w:rPr>
                <w:rFonts w:ascii="Times New Roman" w:hAnsi="Times New Roman" w:cs="Times New Roman"/>
                <w:sz w:val="16"/>
                <w:szCs w:val="16"/>
                <w:lang w:eastAsia="zh-CN"/>
              </w:rPr>
            </w:rPrChange>
          </w:rPr>
          <w:t>s</w:t>
        </w:r>
      </w:ins>
      <w:del w:id="1748" w:author="LWQ" w:date="2018-07-07T15:56:00Z">
        <w:r>
          <w:rPr>
            <w:rFonts w:ascii="Times New Roman" w:hAnsi="Times New Roman" w:cs="Times New Roman"/>
            <w:sz w:val="24"/>
            <w:szCs w:val="24"/>
            <w:highlight w:val="green"/>
            <w:rPrChange w:id="1749" w:author="LWQ" w:date="2018-07-07T16:00:00Z">
              <w:rPr>
                <w:rFonts w:ascii="Times New Roman" w:hAnsi="Times New Roman" w:cs="Times New Roman"/>
                <w:sz w:val="16"/>
                <w:szCs w:val="16"/>
              </w:rPr>
            </w:rPrChange>
          </w:rPr>
          <w:delText xml:space="preserve">12 </w:delText>
        </w:r>
      </w:del>
      <w:ins w:id="1750" w:author="LWQ" w:date="2018-07-07T15:56:00Z">
        <w:r>
          <w:rPr>
            <w:rFonts w:ascii="Times New Roman" w:hAnsi="Times New Roman" w:cs="Times New Roman"/>
            <w:sz w:val="24"/>
            <w:szCs w:val="24"/>
            <w:highlight w:val="green"/>
            <w:rPrChange w:id="1751" w:author="LWQ" w:date="2018-07-07T16:00:00Z">
              <w:rPr>
                <w:rFonts w:ascii="Times New Roman" w:hAnsi="Times New Roman" w:cs="Times New Roman"/>
                <w:sz w:val="16"/>
                <w:szCs w:val="16"/>
              </w:rPr>
            </w:rPrChange>
          </w:rPr>
          <w:t>1</w:t>
        </w:r>
      </w:ins>
      <w:ins w:id="1752" w:author="LWQ" w:date="2018-07-07T16:00:00Z">
        <w:del w:id="1753" w:author="Administrator" w:date="2018-07-08T11:43:00Z">
          <w:r>
            <w:rPr>
              <w:rFonts w:ascii="Times New Roman" w:hAnsi="Times New Roman" w:cs="Times New Roman"/>
              <w:sz w:val="24"/>
              <w:szCs w:val="24"/>
              <w:highlight w:val="green"/>
              <w:lang w:eastAsia="zh-CN"/>
              <w:rPrChange w:id="1754" w:author="LWQ" w:date="2018-07-07T16:00:00Z">
                <w:rPr>
                  <w:rFonts w:ascii="Times New Roman" w:hAnsi="Times New Roman" w:cs="Times New Roman"/>
                  <w:sz w:val="16"/>
                  <w:szCs w:val="16"/>
                  <w:lang w:eastAsia="zh-CN"/>
                </w:rPr>
              </w:rPrChange>
            </w:rPr>
            <w:delText>0</w:delText>
          </w:r>
        </w:del>
      </w:ins>
      <w:ins w:id="1755" w:author="Administrator" w:date="2018-07-08T11:43:00Z">
        <w:r>
          <w:rPr>
            <w:rFonts w:hint="eastAsia" w:ascii="Times New Roman" w:hAnsi="Times New Roman" w:cs="Times New Roman"/>
            <w:highlight w:val="green"/>
            <w:lang w:eastAsia="zh-CN"/>
          </w:rPr>
          <w:t xml:space="preserve">1 </w:t>
        </w:r>
      </w:ins>
      <w:r>
        <w:rPr>
          <w:rFonts w:ascii="Times New Roman" w:hAnsi="Times New Roman" w:cs="Times New Roman"/>
          <w:sz w:val="24"/>
          <w:szCs w:val="24"/>
          <w:highlight w:val="green"/>
          <w:rPrChange w:id="1756" w:author="LWQ" w:date="2018-07-07T16:00:00Z">
            <w:rPr>
              <w:rFonts w:ascii="Times New Roman" w:hAnsi="Times New Roman" w:cs="Times New Roman"/>
              <w:sz w:val="16"/>
              <w:szCs w:val="16"/>
            </w:rPr>
          </w:rPrChange>
        </w:rPr>
        <w:t xml:space="preserve">and </w:t>
      </w:r>
      <w:del w:id="1757" w:author="LWQ" w:date="2018-07-07T15:56:00Z">
        <w:r>
          <w:rPr>
            <w:rFonts w:ascii="Times New Roman" w:hAnsi="Times New Roman" w:cs="Times New Roman"/>
            <w:sz w:val="24"/>
            <w:szCs w:val="24"/>
            <w:highlight w:val="green"/>
            <w:rPrChange w:id="1758" w:author="LWQ" w:date="2018-07-07T16:00:00Z">
              <w:rPr>
                <w:rFonts w:ascii="Times New Roman" w:hAnsi="Times New Roman" w:cs="Times New Roman"/>
                <w:sz w:val="16"/>
                <w:szCs w:val="16"/>
              </w:rPr>
            </w:rPrChange>
          </w:rPr>
          <w:delText>13</w:delText>
        </w:r>
      </w:del>
      <w:ins w:id="1759" w:author="LWQ" w:date="2018-07-07T15:56:00Z">
        <w:r>
          <w:rPr>
            <w:rFonts w:ascii="Times New Roman" w:hAnsi="Times New Roman" w:cs="Times New Roman"/>
            <w:sz w:val="24"/>
            <w:szCs w:val="24"/>
            <w:highlight w:val="green"/>
            <w:rPrChange w:id="1760" w:author="LWQ" w:date="2018-07-07T16:00:00Z">
              <w:rPr>
                <w:rFonts w:ascii="Times New Roman" w:hAnsi="Times New Roman" w:cs="Times New Roman"/>
                <w:sz w:val="16"/>
                <w:szCs w:val="16"/>
              </w:rPr>
            </w:rPrChange>
          </w:rPr>
          <w:t>1</w:t>
        </w:r>
      </w:ins>
      <w:ins w:id="1761" w:author="LWQ" w:date="2018-07-07T15:56:00Z">
        <w:del w:id="1762" w:author="Administrator" w:date="2018-07-08T11:43:00Z">
          <w:r>
            <w:rPr>
              <w:rFonts w:ascii="Times New Roman" w:hAnsi="Times New Roman" w:cs="Times New Roman"/>
              <w:sz w:val="24"/>
              <w:szCs w:val="24"/>
              <w:highlight w:val="green"/>
              <w:lang w:eastAsia="zh-CN"/>
              <w:rPrChange w:id="1763" w:author="LWQ" w:date="2018-07-07T16:00:00Z">
                <w:rPr>
                  <w:rFonts w:ascii="Times New Roman" w:hAnsi="Times New Roman" w:cs="Times New Roman"/>
                  <w:sz w:val="16"/>
                  <w:szCs w:val="16"/>
                  <w:lang w:eastAsia="zh-CN"/>
                </w:rPr>
              </w:rPrChange>
            </w:rPr>
            <w:delText>1</w:delText>
          </w:r>
        </w:del>
      </w:ins>
      <w:ins w:id="1764" w:author="Administrator" w:date="2018-07-08T11:43:00Z">
        <w:r>
          <w:rPr>
            <w:rFonts w:hint="eastAsia" w:ascii="Times New Roman" w:hAnsi="Times New Roman" w:cs="Times New Roman"/>
            <w:highlight w:val="green"/>
            <w:lang w:eastAsia="zh-CN"/>
          </w:rPr>
          <w:t>2</w:t>
        </w:r>
      </w:ins>
      <w:r>
        <w:rPr>
          <w:rFonts w:ascii="Times New Roman" w:hAnsi="Times New Roman" w:cs="Times New Roman"/>
          <w:sz w:val="24"/>
          <w:szCs w:val="24"/>
          <w:highlight w:val="green"/>
          <w:rPrChange w:id="1765" w:author="LWQ" w:date="2018-07-07T16:00:00Z">
            <w:rPr>
              <w:rFonts w:ascii="Times New Roman" w:hAnsi="Times New Roman" w:cs="Times New Roman"/>
              <w:sz w:val="16"/>
              <w:szCs w:val="16"/>
            </w:rPr>
          </w:rPrChange>
        </w:rPr>
        <w:t xml:space="preserve">. </w:t>
      </w:r>
      <w:del w:id="1766" w:author="LWQ" w:date="2018-07-07T21:02:00Z">
        <w:r>
          <w:rPr>
            <w:rFonts w:ascii="Times New Roman" w:hAnsi="Times New Roman" w:cs="Times New Roman"/>
            <w:sz w:val="24"/>
            <w:szCs w:val="24"/>
            <w:highlight w:val="green"/>
            <w:rPrChange w:id="1767" w:author="LWQ" w:date="2018-07-07T16:00:00Z">
              <w:rPr>
                <w:rFonts w:ascii="Times New Roman" w:hAnsi="Times New Roman" w:cs="Times New Roman"/>
                <w:sz w:val="16"/>
                <w:szCs w:val="16"/>
              </w:rPr>
            </w:rPrChange>
          </w:rPr>
          <w:delText xml:space="preserve">The pseudo-spectrum method is used in </w:delText>
        </w:r>
      </w:del>
      <w:del w:id="1768" w:author="LWQ" w:date="2018-07-07T21:02:00Z">
        <w:r>
          <w:rPr>
            <w:rFonts w:ascii="Times New Roman" w:hAnsi="Times New Roman" w:eastAsia="宋体" w:cs="Times New Roman"/>
            <w:sz w:val="24"/>
            <w:szCs w:val="24"/>
            <w:highlight w:val="green"/>
            <w:lang w:eastAsia="zh-CN"/>
            <w:rPrChange w:id="1769" w:author="LWQ" w:date="2018-07-07T16:00:00Z">
              <w:rPr>
                <w:rFonts w:ascii="Times New Roman" w:hAnsi="Times New Roman" w:eastAsia="宋体" w:cs="Times New Roman"/>
                <w:sz w:val="16"/>
                <w:szCs w:val="16"/>
                <w:lang w:eastAsia="zh-CN"/>
              </w:rPr>
            </w:rPrChange>
          </w:rPr>
          <w:delText>F</w:delText>
        </w:r>
      </w:del>
      <w:del w:id="1770" w:author="LWQ" w:date="2018-07-07T21:02:00Z">
        <w:r>
          <w:rPr>
            <w:rFonts w:ascii="Times New Roman" w:hAnsi="Times New Roman" w:cs="Times New Roman"/>
            <w:sz w:val="24"/>
            <w:szCs w:val="24"/>
            <w:highlight w:val="green"/>
            <w:rPrChange w:id="1771" w:author="LWQ" w:date="2018-07-07T16:00:00Z">
              <w:rPr>
                <w:rFonts w:ascii="Times New Roman" w:hAnsi="Times New Roman" w:cs="Times New Roman"/>
                <w:sz w:val="16"/>
                <w:szCs w:val="16"/>
              </w:rPr>
            </w:rPrChange>
          </w:rPr>
          <w:delText>igure 7(</w:delText>
        </w:r>
      </w:del>
      <w:del w:id="1772" w:author="LWQ" w:date="2018-07-07T16:00:00Z">
        <w:r>
          <w:rPr>
            <w:rFonts w:ascii="Times New Roman" w:hAnsi="Times New Roman" w:cs="Times New Roman"/>
            <w:sz w:val="24"/>
            <w:szCs w:val="24"/>
            <w:highlight w:val="green"/>
            <w:rPrChange w:id="1773" w:author="LWQ" w:date="2018-07-07T16:00:00Z">
              <w:rPr>
                <w:rFonts w:ascii="Times New Roman" w:hAnsi="Times New Roman" w:cs="Times New Roman"/>
                <w:sz w:val="16"/>
                <w:szCs w:val="16"/>
              </w:rPr>
            </w:rPrChange>
          </w:rPr>
          <w:delText>d</w:delText>
        </w:r>
      </w:del>
      <w:del w:id="1774" w:author="LWQ" w:date="2018-07-07T21:02:00Z">
        <w:r>
          <w:rPr>
            <w:rFonts w:ascii="Times New Roman" w:hAnsi="Times New Roman" w:cs="Times New Roman"/>
            <w:sz w:val="24"/>
            <w:szCs w:val="24"/>
            <w:highlight w:val="green"/>
            <w:rPrChange w:id="1775" w:author="LWQ" w:date="2018-07-07T16:00:00Z">
              <w:rPr>
                <w:rFonts w:ascii="Times New Roman" w:hAnsi="Times New Roman" w:cs="Times New Roman"/>
                <w:sz w:val="16"/>
                <w:szCs w:val="16"/>
              </w:rPr>
            </w:rPrChange>
          </w:rPr>
          <w:delText>) as the analytic solution.</w:delText>
        </w:r>
      </w:del>
    </w:p>
    <w:p>
      <w:pPr>
        <w:spacing w:line="480" w:lineRule="auto"/>
        <w:ind w:firstLine="225"/>
        <w:jc w:val="center"/>
        <w:rPr>
          <w:ins w:id="1777" w:author="Administrator" w:date="2018-07-07T11:51:00Z"/>
          <w:rFonts w:ascii="Times New Roman" w:hAnsi="Times New Roman" w:eastAsia="楷体" w:cs="Times New Roman"/>
          <w:sz w:val="18"/>
          <w:szCs w:val="18"/>
          <w:lang w:eastAsia="zh-CN"/>
          <w:rPrChange w:id="1778" w:author="Administrator" w:date="2018-07-07T11:54:00Z">
            <w:rPr>
              <w:ins w:id="1779" w:author="Administrator" w:date="2018-07-07T11:51:00Z"/>
              <w:rFonts w:ascii="Times New Roman" w:hAnsi="Times New Roman" w:eastAsia="楷体" w:cs="Times New Roman"/>
              <w:sz w:val="18"/>
              <w:szCs w:val="18"/>
              <w:lang w:eastAsia="zh-CN"/>
            </w:rPr>
          </w:rPrChange>
        </w:rPr>
        <w:pPrChange w:id="1776" w:author="LWQ" w:date="2018-07-07T20:14:00Z">
          <w:pPr>
            <w:pStyle w:val="2"/>
            <w:jc w:val="center"/>
          </w:pPr>
        </w:pPrChange>
      </w:pPr>
      <w:del w:id="1780" w:author="LWQ" w:date="2018-07-07T15:57:00Z">
        <w:r>
          <w:rPr>
            <w:rFonts w:ascii="Times New Roman" w:hAnsi="Times New Roman" w:cs="Times New Roman"/>
            <w:highlight w:val="green"/>
            <w:rPrChange w:id="1781" w:author="LWQ" w:date="2018-07-07T15:58:00Z">
              <w:rPr>
                <w:rFonts w:ascii="Times New Roman" w:hAnsi="Times New Roman" w:cs="Times New Roman"/>
              </w:rPr>
            </w:rPrChange>
          </w:rPr>
          <w:delText xml:space="preserve">Figure 7(a) is obtained </w:delText>
        </w:r>
      </w:del>
      <w:del w:id="1782" w:author="LWQ" w:date="2018-07-07T15:57:00Z">
        <w:r>
          <w:rPr>
            <w:rFonts w:ascii="Times New Roman" w:hAnsi="Times New Roman" w:eastAsia="楷体" w:cs="Times New Roman"/>
            <w:highlight w:val="green"/>
            <w:rPrChange w:id="1783" w:author="LWQ" w:date="2018-07-07T15:58:00Z">
              <w:rPr>
                <w:rFonts w:ascii="Times New Roman" w:hAnsi="Times New Roman" w:eastAsia="楷体" w:cs="Times New Roman"/>
              </w:rPr>
            </w:rPrChange>
          </w:rPr>
          <w:delText>with the traditional staggered</w:delText>
        </w:r>
      </w:del>
      <w:del w:id="1784" w:author="LWQ" w:date="2018-07-07T15:57:00Z">
        <w:r>
          <w:rPr>
            <w:rFonts w:ascii="Times New Roman" w:hAnsi="Times New Roman" w:eastAsia="楷体" w:cs="Times New Roman"/>
            <w:highlight w:val="green"/>
            <w:lang w:eastAsia="zh-CN"/>
            <w:rPrChange w:id="1785" w:author="LWQ" w:date="2018-07-07T15:58:00Z">
              <w:rPr>
                <w:rFonts w:ascii="Times New Roman" w:hAnsi="Times New Roman" w:eastAsia="楷体" w:cs="Times New Roman"/>
                <w:lang w:eastAsia="zh-CN"/>
              </w:rPr>
            </w:rPrChange>
          </w:rPr>
          <w:delText>-</w:delText>
        </w:r>
      </w:del>
      <w:del w:id="1786" w:author="LWQ" w:date="2018-07-07T15:57:00Z">
        <w:r>
          <w:rPr>
            <w:rFonts w:ascii="Times New Roman" w:hAnsi="Times New Roman" w:eastAsia="楷体" w:cs="Times New Roman"/>
            <w:highlight w:val="green"/>
            <w:rPrChange w:id="1787" w:author="LWQ" w:date="2018-07-07T15:58:00Z">
              <w:rPr>
                <w:rFonts w:ascii="Times New Roman" w:hAnsi="Times New Roman" w:eastAsia="楷体" w:cs="Times New Roman"/>
              </w:rPr>
            </w:rPrChange>
          </w:rPr>
          <w:delText xml:space="preserve">grid FD scheme with the coefficient obtained in the space domain by </w:delText>
        </w:r>
      </w:del>
      <w:del w:id="1788" w:author="LWQ" w:date="2018-07-07T15:57:00Z">
        <w:r>
          <w:rPr>
            <w:rFonts w:ascii="Times New Roman" w:hAnsi="Times New Roman" w:eastAsia="楷体" w:cs="Times New Roman"/>
            <w:highlight w:val="green"/>
            <w:lang w:eastAsia="zh-CN"/>
            <w:rPrChange w:id="1789" w:author="LWQ" w:date="2018-07-07T15:58:00Z">
              <w:rPr>
                <w:rFonts w:ascii="Times New Roman" w:hAnsi="Times New Roman" w:eastAsia="楷体" w:cs="Times New Roman"/>
                <w:lang w:eastAsia="zh-CN"/>
              </w:rPr>
            </w:rPrChange>
          </w:rPr>
          <w:delText xml:space="preserve">the </w:delText>
        </w:r>
      </w:del>
      <w:del w:id="1790" w:author="LWQ" w:date="2018-07-07T15:57:00Z">
        <w:r>
          <w:rPr>
            <w:rFonts w:ascii="Times New Roman" w:hAnsi="Times New Roman" w:eastAsia="楷体" w:cs="Times New Roman"/>
            <w:highlight w:val="green"/>
            <w:rPrChange w:id="1791" w:author="LWQ" w:date="2018-07-07T15:58:00Z">
              <w:rPr>
                <w:rFonts w:ascii="Times New Roman" w:hAnsi="Times New Roman" w:eastAsia="楷体" w:cs="Times New Roman"/>
              </w:rPr>
            </w:rPrChange>
          </w:rPr>
          <w:delText>Taylor</w:delText>
        </w:r>
      </w:del>
      <w:del w:id="1792" w:author="LWQ" w:date="2018-07-07T15:57:00Z">
        <w:r>
          <w:rPr>
            <w:rFonts w:ascii="Times New Roman" w:hAnsi="Times New Roman" w:eastAsia="楷体" w:cs="Times New Roman"/>
            <w:highlight w:val="green"/>
            <w:lang w:eastAsia="zh-CN"/>
            <w:rPrChange w:id="1793" w:author="LWQ" w:date="2018-07-07T15:58:00Z">
              <w:rPr>
                <w:rFonts w:ascii="Times New Roman" w:hAnsi="Times New Roman" w:eastAsia="楷体" w:cs="Times New Roman"/>
                <w:lang w:eastAsia="zh-CN"/>
              </w:rPr>
            </w:rPrChange>
          </w:rPr>
          <w:delText>-</w:delText>
        </w:r>
      </w:del>
      <w:del w:id="1794" w:author="LWQ" w:date="2018-07-07T15:57:00Z">
        <w:r>
          <w:rPr>
            <w:rFonts w:ascii="Times New Roman" w:hAnsi="Times New Roman" w:eastAsia="楷体" w:cs="Times New Roman"/>
            <w:highlight w:val="green"/>
            <w:rPrChange w:id="1795" w:author="LWQ" w:date="2018-07-07T15:58:00Z">
              <w:rPr>
                <w:rFonts w:ascii="Times New Roman" w:hAnsi="Times New Roman" w:eastAsia="楷体" w:cs="Times New Roman"/>
              </w:rPr>
            </w:rPrChange>
          </w:rPr>
          <w:delText xml:space="preserve">expansion method. The grid dispersion is obvious. </w:delText>
        </w:r>
      </w:del>
      <w:r>
        <w:rPr>
          <w:rFonts w:ascii="Times New Roman" w:hAnsi="Times New Roman" w:cs="Times New Roman"/>
          <w:highlight w:val="green"/>
          <w:rPrChange w:id="1796" w:author="LWQ" w:date="2018-07-07T15:58:00Z">
            <w:rPr>
              <w:rFonts w:ascii="Times New Roman" w:hAnsi="Times New Roman" w:cs="Times New Roman"/>
            </w:rPr>
          </w:rPrChange>
        </w:rPr>
        <w:t>Figure 7(</w:t>
      </w:r>
      <w:del w:id="1797" w:author="LWQ" w:date="2018-07-07T15:58:00Z">
        <w:r>
          <w:rPr>
            <w:rFonts w:ascii="Times New Roman" w:hAnsi="Times New Roman" w:cs="Times New Roman"/>
            <w:highlight w:val="green"/>
            <w:rPrChange w:id="1798" w:author="LWQ" w:date="2018-07-07T15:58:00Z">
              <w:rPr>
                <w:rFonts w:ascii="Times New Roman" w:hAnsi="Times New Roman" w:cs="Times New Roman"/>
              </w:rPr>
            </w:rPrChange>
          </w:rPr>
          <w:delText>b</w:delText>
        </w:r>
      </w:del>
      <w:ins w:id="1799" w:author="LWQ" w:date="2018-07-07T15:58:00Z">
        <w:r>
          <w:rPr>
            <w:rFonts w:ascii="Times New Roman" w:hAnsi="Times New Roman" w:cs="Times New Roman"/>
            <w:highlight w:val="green"/>
            <w:lang w:eastAsia="zh-CN"/>
            <w:rPrChange w:id="1800" w:author="LWQ" w:date="2018-07-07T15:58:00Z">
              <w:rPr>
                <w:rFonts w:ascii="Times New Roman" w:hAnsi="Times New Roman" w:cs="Times New Roman"/>
                <w:lang w:eastAsia="zh-CN"/>
              </w:rPr>
            </w:rPrChange>
          </w:rPr>
          <w:t>a</w:t>
        </w:r>
      </w:ins>
      <w:r>
        <w:rPr>
          <w:rFonts w:ascii="Times New Roman" w:hAnsi="Times New Roman" w:cs="Times New Roman"/>
          <w:highlight w:val="green"/>
          <w:rPrChange w:id="1801" w:author="LWQ" w:date="2018-07-07T15:58:00Z">
            <w:rPr>
              <w:rFonts w:ascii="Times New Roman" w:hAnsi="Times New Roman" w:cs="Times New Roman"/>
            </w:rPr>
          </w:rPrChange>
        </w:rPr>
        <w:t xml:space="preserve">) is obtained </w:t>
      </w:r>
      <w:r>
        <w:rPr>
          <w:rFonts w:ascii="Times New Roman" w:hAnsi="Times New Roman" w:eastAsia="楷体" w:cs="Times New Roman"/>
          <w:highlight w:val="green"/>
          <w:rPrChange w:id="1802" w:author="LWQ" w:date="2018-07-07T15:58:00Z">
            <w:rPr>
              <w:rFonts w:ascii="Times New Roman" w:hAnsi="Times New Roman" w:eastAsia="楷体" w:cs="Times New Roman"/>
            </w:rPr>
          </w:rPrChange>
        </w:rPr>
        <w:t>with the traditional staggered</w:t>
      </w:r>
      <w:ins w:id="1803" w:author="LWQ" w:date="2018-07-07T20:22:00Z">
        <w:r>
          <w:rPr>
            <w:rFonts w:hint="eastAsia" w:ascii="Times New Roman" w:hAnsi="Times New Roman" w:eastAsia="楷体" w:cs="Times New Roman"/>
            <w:highlight w:val="green"/>
            <w:lang w:eastAsia="zh-CN"/>
          </w:rPr>
          <w:t>-</w:t>
        </w:r>
      </w:ins>
      <w:r>
        <w:rPr>
          <w:rFonts w:ascii="Times New Roman" w:hAnsi="Times New Roman" w:eastAsia="楷体" w:cs="Times New Roman"/>
          <w:highlight w:val="green"/>
          <w:rPrChange w:id="1804" w:author="LWQ" w:date="2018-07-07T15:58:00Z">
            <w:rPr>
              <w:rFonts w:ascii="Times New Roman" w:hAnsi="Times New Roman" w:eastAsia="楷体" w:cs="Times New Roman"/>
            </w:rPr>
          </w:rPrChange>
        </w:rPr>
        <w:t>grid FD scheme with the coefficient obtained in the time-space domain by the least-squares method (Wang et al, 2014). Most of the grid dispersion is suppressed.</w:t>
      </w:r>
      <w:ins w:id="1805" w:author="Administrator" w:date="2018-07-08T00:10:00Z">
        <w:r>
          <w:rPr>
            <w:rFonts w:hint="eastAsia" w:ascii="Times New Roman" w:hAnsi="Times New Roman" w:eastAsia="楷体" w:cs="Times New Roman"/>
            <w:lang w:eastAsia="zh-CN"/>
          </w:rPr>
          <w:t xml:space="preserve"> </w:t>
        </w:r>
      </w:ins>
      <w:r>
        <w:rPr>
          <w:rFonts w:ascii="Times New Roman" w:hAnsi="Times New Roman" w:cs="Times New Roman"/>
        </w:rPr>
        <w:t>Figure 7(</w:t>
      </w:r>
      <w:del w:id="1806" w:author="LWQ" w:date="2018-07-07T15:58:00Z">
        <w:r>
          <w:rPr>
            <w:rFonts w:ascii="Times New Roman" w:hAnsi="Times New Roman" w:cs="Times New Roman"/>
          </w:rPr>
          <w:delText>c</w:delText>
        </w:r>
      </w:del>
      <w:ins w:id="1807" w:author="LWQ" w:date="2018-07-07T15:58:00Z">
        <w:r>
          <w:rPr>
            <w:rFonts w:hint="eastAsia" w:ascii="Times New Roman" w:hAnsi="Times New Roman" w:cs="Times New Roman"/>
            <w:lang w:eastAsia="zh-CN"/>
          </w:rPr>
          <w:t>b</w:t>
        </w:r>
      </w:ins>
      <w:r>
        <w:rPr>
          <w:rFonts w:ascii="Times New Roman" w:hAnsi="Times New Roman" w:cs="Times New Roman"/>
        </w:rPr>
        <w:t xml:space="preserve">) is obtained </w:t>
      </w:r>
      <w:r>
        <w:rPr>
          <w:rFonts w:ascii="Times New Roman" w:hAnsi="Times New Roman" w:eastAsia="楷体" w:cs="Times New Roman"/>
        </w:rPr>
        <w:t xml:space="preserve">with the </w:t>
      </w:r>
      <w:del w:id="1808" w:author="LWQ" w:date="2018-07-07T15:58:00Z">
        <w:r>
          <w:rPr>
            <w:rFonts w:ascii="Times New Roman" w:hAnsi="Times New Roman" w:eastAsia="楷体" w:cs="Times New Roman"/>
          </w:rPr>
          <w:delText xml:space="preserve">new </w:delText>
        </w:r>
      </w:del>
      <w:ins w:id="1809" w:author="LWQ" w:date="2018-07-07T15:58:00Z">
        <w:r>
          <w:rPr>
            <w:rFonts w:hint="eastAsia" w:ascii="Times New Roman" w:hAnsi="Times New Roman" w:eastAsia="楷体" w:cs="Times New Roman"/>
            <w:lang w:eastAsia="zh-CN"/>
          </w:rPr>
          <w:t>simplified</w:t>
        </w:r>
      </w:ins>
      <w:ins w:id="1810"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with the coefficient obtained in the time-space domain by the linear method. </w:t>
      </w:r>
      <w:ins w:id="1811" w:author="LWQ" w:date="2018-07-07T21:02:00Z">
        <w:r>
          <w:rPr>
            <w:rFonts w:ascii="Times New Roman" w:hAnsi="Times New Roman" w:eastAsia="楷体" w:cs="Times New Roman"/>
            <w:highlight w:val="green"/>
            <w:lang w:eastAsia="zh-CN"/>
            <w:rPrChange w:id="1812" w:author="LWQ" w:date="2018-07-07T21:03:00Z">
              <w:rPr>
                <w:rFonts w:ascii="Times New Roman" w:hAnsi="Times New Roman" w:eastAsia="楷体" w:cs="Times New Roman"/>
                <w:lang w:eastAsia="zh-CN"/>
              </w:rPr>
            </w:rPrChange>
          </w:rPr>
          <w:t>From figure</w:t>
        </w:r>
      </w:ins>
      <w:ins w:id="1813" w:author="LWQ" w:date="2018-07-07T21:03:00Z">
        <w:r>
          <w:rPr>
            <w:rFonts w:hint="eastAsia" w:ascii="Times New Roman" w:hAnsi="Times New Roman" w:eastAsia="楷体" w:cs="Times New Roman"/>
            <w:highlight w:val="green"/>
            <w:lang w:eastAsia="zh-CN"/>
          </w:rPr>
          <w:t xml:space="preserve"> 7</w:t>
        </w:r>
      </w:ins>
      <w:ins w:id="1814" w:author="LWQ" w:date="2018-07-07T21:02:00Z">
        <w:r>
          <w:rPr>
            <w:rFonts w:ascii="Times New Roman" w:hAnsi="Times New Roman" w:eastAsia="楷体" w:cs="Times New Roman"/>
            <w:highlight w:val="green"/>
            <w:lang w:eastAsia="zh-CN"/>
            <w:rPrChange w:id="1815" w:author="LWQ" w:date="2018-07-07T21:03:00Z">
              <w:rPr>
                <w:rFonts w:ascii="Times New Roman" w:hAnsi="Times New Roman" w:eastAsia="楷体" w:cs="Times New Roman"/>
                <w:lang w:eastAsia="zh-CN"/>
              </w:rPr>
            </w:rPrChange>
          </w:rPr>
          <w:t xml:space="preserve"> (c), we obser</w:t>
        </w:r>
      </w:ins>
      <w:ins w:id="1816" w:author="LWQ" w:date="2018-07-07T21:03:00Z">
        <w:r>
          <w:rPr>
            <w:rFonts w:ascii="Times New Roman" w:hAnsi="Times New Roman" w:eastAsia="楷体" w:cs="Times New Roman"/>
            <w:highlight w:val="green"/>
            <w:lang w:eastAsia="zh-CN"/>
            <w:rPrChange w:id="1817" w:author="LWQ" w:date="2018-07-07T21:03:00Z">
              <w:rPr>
                <w:rFonts w:ascii="Times New Roman" w:hAnsi="Times New Roman" w:eastAsia="楷体" w:cs="Times New Roman"/>
                <w:lang w:eastAsia="zh-CN"/>
              </w:rPr>
            </w:rPrChange>
          </w:rPr>
          <w:t xml:space="preserve">ve that </w:t>
        </w:r>
      </w:ins>
      <w:del w:id="1818" w:author="LWQ" w:date="2018-07-07T21:03:00Z">
        <w:r>
          <w:rPr>
            <w:rFonts w:ascii="Times New Roman" w:hAnsi="Times New Roman" w:eastAsia="楷体" w:cs="Times New Roman"/>
            <w:highlight w:val="green"/>
            <w:rPrChange w:id="1819" w:author="LWQ" w:date="2018-07-07T21:03:00Z">
              <w:rPr>
                <w:rFonts w:ascii="Times New Roman" w:hAnsi="Times New Roman" w:eastAsia="楷体" w:cs="Times New Roman"/>
              </w:rPr>
            </w:rPrChange>
          </w:rPr>
          <w:delText xml:space="preserve">The </w:delText>
        </w:r>
      </w:del>
      <w:ins w:id="1820" w:author="LWQ" w:date="2018-07-07T21:03:00Z">
        <w:r>
          <w:rPr>
            <w:rFonts w:ascii="Times New Roman" w:hAnsi="Times New Roman" w:eastAsia="楷体" w:cs="Times New Roman"/>
            <w:highlight w:val="green"/>
            <w:lang w:eastAsia="zh-CN"/>
            <w:rPrChange w:id="1821" w:author="LWQ" w:date="2018-07-07T21:03:00Z">
              <w:rPr>
                <w:rFonts w:ascii="Times New Roman" w:hAnsi="Times New Roman" w:eastAsia="楷体" w:cs="Times New Roman"/>
                <w:lang w:eastAsia="zh-CN"/>
              </w:rPr>
            </w:rPrChange>
          </w:rPr>
          <w:t>t</w:t>
        </w:r>
      </w:ins>
      <w:ins w:id="1822" w:author="LWQ" w:date="2018-07-07T21:03:00Z">
        <w:r>
          <w:rPr>
            <w:rFonts w:ascii="Times New Roman" w:hAnsi="Times New Roman" w:eastAsia="楷体" w:cs="Times New Roman"/>
            <w:highlight w:val="green"/>
            <w:rPrChange w:id="1823" w:author="LWQ" w:date="2018-07-07T21:03:00Z">
              <w:rPr>
                <w:rFonts w:ascii="Times New Roman" w:hAnsi="Times New Roman" w:eastAsia="楷体" w:cs="Times New Roman"/>
              </w:rPr>
            </w:rPrChange>
          </w:rPr>
          <w:t xml:space="preserve">he </w:t>
        </w:r>
      </w:ins>
      <w:r>
        <w:rPr>
          <w:rFonts w:ascii="Times New Roman" w:hAnsi="Times New Roman" w:eastAsia="楷体" w:cs="Times New Roman"/>
          <w:highlight w:val="green"/>
          <w:rPrChange w:id="1824" w:author="LWQ" w:date="2018-07-07T21:03:00Z">
            <w:rPr>
              <w:rFonts w:ascii="Times New Roman" w:hAnsi="Times New Roman" w:eastAsia="楷体" w:cs="Times New Roman"/>
            </w:rPr>
          </w:rPrChange>
        </w:rPr>
        <w:t xml:space="preserve">grid dispersion in </w:t>
      </w:r>
      <w:r>
        <w:rPr>
          <w:rFonts w:ascii="Times New Roman" w:hAnsi="Times New Roman" w:eastAsia="楷体" w:cs="Times New Roman"/>
          <w:highlight w:val="green"/>
          <w:lang w:eastAsia="zh-CN"/>
          <w:rPrChange w:id="1825" w:author="LWQ" w:date="2018-07-07T21:03:00Z">
            <w:rPr>
              <w:rFonts w:ascii="Times New Roman" w:hAnsi="Times New Roman" w:eastAsia="楷体" w:cs="Times New Roman"/>
              <w:lang w:eastAsia="zh-CN"/>
            </w:rPr>
          </w:rPrChange>
        </w:rPr>
        <w:t>F</w:t>
      </w:r>
      <w:r>
        <w:rPr>
          <w:rFonts w:ascii="Times New Roman" w:hAnsi="Times New Roman" w:eastAsia="楷体" w:cs="Times New Roman"/>
          <w:highlight w:val="green"/>
          <w:rPrChange w:id="1826" w:author="LWQ" w:date="2018-07-07T21:03:00Z">
            <w:rPr>
              <w:rFonts w:ascii="Times New Roman" w:hAnsi="Times New Roman" w:eastAsia="楷体" w:cs="Times New Roman"/>
            </w:rPr>
          </w:rPrChange>
        </w:rPr>
        <w:t>igure 7(</w:t>
      </w:r>
      <w:del w:id="1827" w:author="LWQ" w:date="2018-07-07T15:58:00Z">
        <w:r>
          <w:rPr>
            <w:rFonts w:ascii="Times New Roman" w:hAnsi="Times New Roman" w:eastAsia="楷体" w:cs="Times New Roman"/>
            <w:highlight w:val="green"/>
            <w:rPrChange w:id="1828" w:author="LWQ" w:date="2018-07-07T21:03:00Z">
              <w:rPr>
                <w:rFonts w:ascii="Times New Roman" w:hAnsi="Times New Roman" w:eastAsia="楷体" w:cs="Times New Roman"/>
              </w:rPr>
            </w:rPrChange>
          </w:rPr>
          <w:delText>c</w:delText>
        </w:r>
      </w:del>
      <w:ins w:id="1829" w:author="LWQ" w:date="2018-07-07T15:58:00Z">
        <w:r>
          <w:rPr>
            <w:rFonts w:ascii="Times New Roman" w:hAnsi="Times New Roman" w:eastAsia="楷体" w:cs="Times New Roman"/>
            <w:highlight w:val="green"/>
            <w:lang w:eastAsia="zh-CN"/>
            <w:rPrChange w:id="1830" w:author="LWQ" w:date="2018-07-07T21:03:00Z">
              <w:rPr>
                <w:rFonts w:ascii="Times New Roman" w:hAnsi="Times New Roman" w:eastAsia="楷体" w:cs="Times New Roman"/>
                <w:lang w:eastAsia="zh-CN"/>
              </w:rPr>
            </w:rPrChange>
          </w:rPr>
          <w:t>b</w:t>
        </w:r>
      </w:ins>
      <w:r>
        <w:rPr>
          <w:rFonts w:ascii="Times New Roman" w:hAnsi="Times New Roman" w:eastAsia="楷体" w:cs="Times New Roman"/>
          <w:highlight w:val="green"/>
          <w:rPrChange w:id="1831" w:author="LWQ" w:date="2018-07-07T21:03:00Z">
            <w:rPr>
              <w:rFonts w:ascii="Times New Roman" w:hAnsi="Times New Roman" w:eastAsia="楷体" w:cs="Times New Roman"/>
            </w:rPr>
          </w:rPrChange>
        </w:rPr>
        <w:t xml:space="preserve">) is very similar to the grid dispersion in </w:t>
      </w:r>
      <w:r>
        <w:rPr>
          <w:rFonts w:ascii="Times New Roman" w:hAnsi="Times New Roman" w:eastAsia="楷体" w:cs="Times New Roman"/>
          <w:highlight w:val="green"/>
          <w:lang w:eastAsia="zh-CN"/>
          <w:rPrChange w:id="1832" w:author="LWQ" w:date="2018-07-07T21:03:00Z">
            <w:rPr>
              <w:rFonts w:ascii="Times New Roman" w:hAnsi="Times New Roman" w:eastAsia="楷体" w:cs="Times New Roman"/>
              <w:lang w:eastAsia="zh-CN"/>
            </w:rPr>
          </w:rPrChange>
        </w:rPr>
        <w:t>F</w:t>
      </w:r>
      <w:r>
        <w:rPr>
          <w:rFonts w:ascii="Times New Roman" w:hAnsi="Times New Roman" w:eastAsia="楷体" w:cs="Times New Roman"/>
          <w:highlight w:val="green"/>
          <w:rPrChange w:id="1833" w:author="LWQ" w:date="2018-07-07T21:03:00Z">
            <w:rPr>
              <w:rFonts w:ascii="Times New Roman" w:hAnsi="Times New Roman" w:eastAsia="楷体" w:cs="Times New Roman"/>
            </w:rPr>
          </w:rPrChange>
        </w:rPr>
        <w:t>igure 7(</w:t>
      </w:r>
      <w:del w:id="1834" w:author="LWQ" w:date="2018-07-07T15:58:00Z">
        <w:r>
          <w:rPr>
            <w:rFonts w:ascii="Times New Roman" w:hAnsi="Times New Roman" w:eastAsia="楷体" w:cs="Times New Roman"/>
            <w:highlight w:val="green"/>
            <w:rPrChange w:id="1835" w:author="LWQ" w:date="2018-07-07T21:03:00Z">
              <w:rPr>
                <w:rFonts w:ascii="Times New Roman" w:hAnsi="Times New Roman" w:eastAsia="楷体" w:cs="Times New Roman"/>
              </w:rPr>
            </w:rPrChange>
          </w:rPr>
          <w:delText>b</w:delText>
        </w:r>
      </w:del>
      <w:ins w:id="1836" w:author="LWQ" w:date="2018-07-07T15:58:00Z">
        <w:r>
          <w:rPr>
            <w:rFonts w:ascii="Times New Roman" w:hAnsi="Times New Roman" w:eastAsia="楷体" w:cs="Times New Roman"/>
            <w:highlight w:val="green"/>
            <w:lang w:eastAsia="zh-CN"/>
            <w:rPrChange w:id="1837" w:author="LWQ" w:date="2018-07-07T21:03:00Z">
              <w:rPr>
                <w:rFonts w:ascii="Times New Roman" w:hAnsi="Times New Roman" w:eastAsia="楷体" w:cs="Times New Roman"/>
                <w:lang w:eastAsia="zh-CN"/>
              </w:rPr>
            </w:rPrChange>
          </w:rPr>
          <w:t>a</w:t>
        </w:r>
      </w:ins>
      <w:r>
        <w:rPr>
          <w:rFonts w:ascii="Times New Roman" w:hAnsi="Times New Roman" w:eastAsia="楷体" w:cs="Times New Roman"/>
          <w:highlight w:val="green"/>
          <w:rPrChange w:id="1838" w:author="LWQ" w:date="2018-07-07T21:03:00Z">
            <w:rPr>
              <w:rFonts w:ascii="Times New Roman" w:hAnsi="Times New Roman" w:eastAsia="楷体" w:cs="Times New Roman"/>
            </w:rPr>
          </w:rPrChange>
        </w:rPr>
        <w:t>).</w:t>
      </w:r>
      <w:r>
        <w:rPr>
          <w:rFonts w:ascii="Times New Roman" w:hAnsi="Times New Roman" w:eastAsia="楷体" w:cs="Times New Roman"/>
        </w:rPr>
        <w:t xml:space="preserve"> However, the simulation time to obtain the data in </w:t>
      </w:r>
      <w:r>
        <w:rPr>
          <w:rFonts w:hint="eastAsia" w:ascii="Times New Roman" w:hAnsi="Times New Roman" w:eastAsia="楷体" w:cs="Times New Roman"/>
        </w:rPr>
        <w:t>F</w:t>
      </w:r>
      <w:r>
        <w:rPr>
          <w:rFonts w:ascii="Times New Roman" w:hAnsi="Times New Roman" w:eastAsia="楷体" w:cs="Times New Roman"/>
        </w:rPr>
        <w:t>igure 7(</w:t>
      </w:r>
      <w:del w:id="1839" w:author="LWQ" w:date="2018-07-07T15:59:00Z">
        <w:r>
          <w:rPr>
            <w:rFonts w:ascii="Times New Roman" w:hAnsi="Times New Roman" w:eastAsia="楷体" w:cs="Times New Roman"/>
          </w:rPr>
          <w:delText>c</w:delText>
        </w:r>
      </w:del>
      <w:ins w:id="1840" w:author="LWQ" w:date="2018-07-07T15:59:00Z">
        <w:r>
          <w:rPr>
            <w:rFonts w:hint="eastAsia" w:ascii="Times New Roman" w:hAnsi="Times New Roman" w:eastAsia="楷体" w:cs="Times New Roman"/>
            <w:lang w:eastAsia="zh-CN"/>
          </w:rPr>
          <w:t>b</w:t>
        </w:r>
      </w:ins>
      <w:r>
        <w:rPr>
          <w:rFonts w:ascii="Times New Roman" w:hAnsi="Times New Roman" w:eastAsia="楷体" w:cs="Times New Roman"/>
        </w:rPr>
        <w:t xml:space="preserve">) is reduced compared </w:t>
      </w:r>
      <w:r>
        <w:rPr>
          <w:rFonts w:hint="eastAsia" w:ascii="Times New Roman" w:hAnsi="Times New Roman" w:eastAsia="楷体" w:cs="Times New Roman"/>
          <w:lang w:eastAsia="zh-CN"/>
        </w:rPr>
        <w:t>to</w:t>
      </w:r>
      <w:ins w:id="1841" w:author="Administrator" w:date="2018-07-08T00:10:00Z">
        <w:r>
          <w:rPr>
            <w:rFonts w:hint="eastAsia" w:ascii="Times New Roman" w:hAnsi="Times New Roman" w:eastAsia="楷体" w:cs="Times New Roman"/>
            <w:lang w:eastAsia="zh-CN"/>
          </w:rPr>
          <w:t xml:space="preserve"> </w:t>
        </w:r>
      </w:ins>
      <w:r>
        <w:rPr>
          <w:rFonts w:ascii="Times New Roman" w:hAnsi="Times New Roman" w:eastAsia="楷体" w:cs="Times New Roman"/>
        </w:rPr>
        <w:t xml:space="preserve">the simulation time to obtain the data in </w:t>
      </w:r>
      <w:r>
        <w:rPr>
          <w:rFonts w:hint="eastAsia" w:ascii="Times New Roman" w:hAnsi="Times New Roman" w:eastAsia="楷体" w:cs="Times New Roman"/>
          <w:lang w:eastAsia="zh-CN"/>
        </w:rPr>
        <w:t>F</w:t>
      </w:r>
      <w:r>
        <w:rPr>
          <w:rFonts w:ascii="Times New Roman" w:hAnsi="Times New Roman" w:eastAsia="楷体" w:cs="Times New Roman"/>
        </w:rPr>
        <w:t>igure 7(</w:t>
      </w:r>
      <w:del w:id="1842" w:author="LWQ" w:date="2018-07-07T15:59:00Z">
        <w:r>
          <w:rPr>
            <w:rFonts w:ascii="Times New Roman" w:hAnsi="Times New Roman" w:eastAsia="楷体" w:cs="Times New Roman"/>
          </w:rPr>
          <w:delText>b</w:delText>
        </w:r>
      </w:del>
      <w:ins w:id="1843" w:author="LWQ" w:date="2018-07-07T15:59:00Z">
        <w:r>
          <w:rPr>
            <w:rFonts w:hint="eastAsia" w:ascii="Times New Roman" w:hAnsi="Times New Roman" w:eastAsia="楷体" w:cs="Times New Roman"/>
            <w:lang w:eastAsia="zh-CN"/>
          </w:rPr>
          <w:t>a</w:t>
        </w:r>
      </w:ins>
      <w:r>
        <w:rPr>
          <w:rFonts w:ascii="Times New Roman" w:hAnsi="Times New Roman" w:eastAsia="楷体" w:cs="Times New Roman"/>
        </w:rPr>
        <w:t xml:space="preserve">). </w:t>
      </w:r>
      <w:ins w:id="1844" w:author="LWQ" w:date="2018-07-07T20:12:00Z">
        <w:r>
          <w:rPr>
            <w:rFonts w:ascii="Times New Roman" w:hAnsi="Times New Roman" w:eastAsia="楷体" w:cs="Times New Roman"/>
            <w:highlight w:val="green"/>
            <w:rPrChange w:id="1845" w:author="LWQ" w:date="2018-07-07T20:15:00Z">
              <w:rPr>
                <w:rFonts w:ascii="Times New Roman" w:hAnsi="Times New Roman" w:eastAsia="楷体" w:cs="Times New Roman"/>
              </w:rPr>
            </w:rPrChange>
          </w:rPr>
          <w:t>With</w:t>
        </w:r>
      </w:ins>
      <w:ins w:id="1846" w:author="Administrator" w:date="2018-07-07T22:34:00Z">
        <w:r>
          <w:rPr>
            <w:rFonts w:hint="eastAsia" w:ascii="Times New Roman" w:hAnsi="Times New Roman" w:eastAsia="楷体" w:cs="Times New Roman"/>
            <w:highlight w:val="green"/>
            <w:lang w:eastAsia="zh-CN"/>
          </w:rPr>
          <w:t xml:space="preserve"> </w:t>
        </w:r>
      </w:ins>
      <w:ins w:id="1847" w:author="LWQ" w:date="2018-07-07T20:14:00Z">
        <w:r>
          <w:rPr>
            <w:rFonts w:ascii="Times New Roman" w:hAnsi="Times New Roman" w:eastAsia="楷体" w:cs="Times New Roman"/>
            <w:highlight w:val="green"/>
            <w:lang w:eastAsia="zh-CN"/>
            <w:rPrChange w:id="1848" w:author="LWQ" w:date="2018-07-07T20:15:00Z">
              <w:rPr>
                <w:rFonts w:ascii="Times New Roman" w:hAnsi="Times New Roman" w:eastAsia="楷体" w:cs="Times New Roman"/>
                <w:lang w:eastAsia="zh-CN"/>
              </w:rPr>
            </w:rPrChange>
          </w:rPr>
          <w:t>the traditional</w:t>
        </w:r>
      </w:ins>
      <w:ins w:id="1849" w:author="Administrator" w:date="2018-07-07T22:34:00Z">
        <w:r>
          <w:rPr>
            <w:rFonts w:hint="eastAsia" w:ascii="Times New Roman" w:hAnsi="Times New Roman" w:eastAsia="楷体" w:cs="Times New Roman"/>
            <w:highlight w:val="green"/>
            <w:lang w:eastAsia="zh-CN"/>
          </w:rPr>
          <w:t xml:space="preserve"> </w:t>
        </w:r>
      </w:ins>
      <w:ins w:id="1850" w:author="LWQ" w:date="2018-07-07T20:12:00Z">
        <w:r>
          <w:rPr>
            <w:rFonts w:ascii="Times New Roman" w:hAnsi="Times New Roman" w:eastAsia="楷体" w:cs="Times New Roman"/>
            <w:highlight w:val="green"/>
            <w:rPrChange w:id="1851" w:author="LWQ" w:date="2018-07-07T20:15:00Z">
              <w:rPr>
                <w:rFonts w:ascii="Times New Roman" w:hAnsi="Times New Roman" w:eastAsia="楷体" w:cs="Times New Roman"/>
              </w:rPr>
            </w:rPrChange>
          </w:rPr>
          <w:t>staggered</w:t>
        </w:r>
      </w:ins>
      <w:ins w:id="1852" w:author="LWQ" w:date="2018-07-07T20:13:00Z">
        <w:r>
          <w:rPr>
            <w:rFonts w:ascii="Times New Roman" w:hAnsi="Times New Roman" w:eastAsia="楷体" w:cs="Times New Roman"/>
            <w:highlight w:val="green"/>
            <w:lang w:eastAsia="zh-CN"/>
            <w:rPrChange w:id="1853" w:author="LWQ" w:date="2018-07-07T20:15:00Z">
              <w:rPr>
                <w:rFonts w:ascii="Times New Roman" w:hAnsi="Times New Roman" w:eastAsia="楷体" w:cs="Times New Roman"/>
                <w:lang w:eastAsia="zh-CN"/>
              </w:rPr>
            </w:rPrChange>
          </w:rPr>
          <w:t>-</w:t>
        </w:r>
      </w:ins>
      <w:ins w:id="1854" w:author="LWQ" w:date="2018-07-07T20:12:00Z">
        <w:r>
          <w:rPr>
            <w:rFonts w:ascii="Times New Roman" w:hAnsi="Times New Roman" w:eastAsia="楷体" w:cs="Times New Roman"/>
            <w:highlight w:val="green"/>
            <w:rPrChange w:id="1855" w:author="LWQ" w:date="2018-07-07T20:15:00Z">
              <w:rPr>
                <w:rFonts w:ascii="Times New Roman" w:hAnsi="Times New Roman" w:eastAsia="楷体" w:cs="Times New Roman"/>
              </w:rPr>
            </w:rPrChange>
          </w:rPr>
          <w:t>grid</w:t>
        </w:r>
      </w:ins>
      <w:ins w:id="1856" w:author="Administrator" w:date="2018-07-07T22:34:00Z">
        <w:r>
          <w:rPr>
            <w:rFonts w:hint="eastAsia" w:ascii="Times New Roman" w:hAnsi="Times New Roman" w:eastAsia="楷体" w:cs="Times New Roman"/>
            <w:highlight w:val="green"/>
            <w:lang w:eastAsia="zh-CN"/>
          </w:rPr>
          <w:t xml:space="preserve"> </w:t>
        </w:r>
      </w:ins>
      <w:ins w:id="1857" w:author="LWQ" w:date="2018-07-07T20:12:00Z">
        <w:r>
          <w:rPr>
            <w:rFonts w:ascii="Times New Roman" w:hAnsi="Times New Roman" w:eastAsia="楷体" w:cs="Times New Roman"/>
            <w:highlight w:val="green"/>
            <w:rPrChange w:id="1858" w:author="LWQ" w:date="2018-07-07T20:15:00Z">
              <w:rPr>
                <w:rFonts w:ascii="Times New Roman" w:hAnsi="Times New Roman" w:eastAsia="楷体" w:cs="Times New Roman"/>
              </w:rPr>
            </w:rPrChange>
          </w:rPr>
          <w:t>FD</w:t>
        </w:r>
      </w:ins>
      <w:ins w:id="1859" w:author="Administrator" w:date="2018-07-07T22:34:00Z">
        <w:r>
          <w:rPr>
            <w:rFonts w:hint="eastAsia" w:ascii="Times New Roman" w:hAnsi="Times New Roman" w:eastAsia="楷体" w:cs="Times New Roman"/>
            <w:highlight w:val="green"/>
            <w:lang w:eastAsia="zh-CN"/>
          </w:rPr>
          <w:t xml:space="preserve"> </w:t>
        </w:r>
      </w:ins>
      <w:ins w:id="1860" w:author="LWQ" w:date="2018-07-07T20:12:00Z">
        <w:r>
          <w:rPr>
            <w:rFonts w:ascii="Times New Roman" w:hAnsi="Times New Roman" w:eastAsia="楷体" w:cs="Times New Roman"/>
            <w:highlight w:val="green"/>
            <w:rPrChange w:id="1861" w:author="LWQ" w:date="2018-07-07T20:15:00Z">
              <w:rPr>
                <w:rFonts w:ascii="Times New Roman" w:hAnsi="Times New Roman" w:eastAsia="楷体" w:cs="Times New Roman"/>
              </w:rPr>
            </w:rPrChange>
          </w:rPr>
          <w:t>scheme,</w:t>
        </w:r>
      </w:ins>
      <w:ins w:id="1862" w:author="Administrator" w:date="2018-07-07T22:35:00Z">
        <w:r>
          <w:rPr>
            <w:rFonts w:hint="eastAsia" w:ascii="Times New Roman" w:hAnsi="Times New Roman" w:eastAsia="楷体" w:cs="Times New Roman"/>
            <w:highlight w:val="green"/>
            <w:lang w:eastAsia="zh-CN"/>
          </w:rPr>
          <w:t xml:space="preserve"> </w:t>
        </w:r>
      </w:ins>
      <w:ins w:id="1863" w:author="LWQ" w:date="2018-07-07T20:12:00Z">
        <w:r>
          <w:rPr>
            <w:rFonts w:ascii="Times New Roman" w:hAnsi="Times New Roman" w:eastAsia="楷体" w:cs="Times New Roman"/>
            <w:highlight w:val="green"/>
            <w:rPrChange w:id="1864" w:author="LWQ" w:date="2018-07-07T20:15:00Z">
              <w:rPr>
                <w:rFonts w:ascii="Times New Roman" w:hAnsi="Times New Roman" w:eastAsia="楷体" w:cs="Times New Roman"/>
              </w:rPr>
            </w:rPrChange>
          </w:rPr>
          <w:t>the</w:t>
        </w:r>
      </w:ins>
      <w:ins w:id="1865" w:author="Administrator" w:date="2018-07-07T22:35:00Z">
        <w:r>
          <w:rPr>
            <w:rFonts w:hint="eastAsia" w:ascii="Times New Roman" w:hAnsi="Times New Roman" w:eastAsia="楷体" w:cs="Times New Roman"/>
            <w:highlight w:val="green"/>
            <w:lang w:eastAsia="zh-CN"/>
          </w:rPr>
          <w:t xml:space="preserve"> </w:t>
        </w:r>
      </w:ins>
      <w:ins w:id="1866" w:author="LWQ" w:date="2018-07-07T20:12:00Z">
        <w:r>
          <w:rPr>
            <w:rFonts w:ascii="Times New Roman" w:hAnsi="Times New Roman" w:eastAsia="楷体" w:cs="Times New Roman"/>
            <w:highlight w:val="green"/>
            <w:rPrChange w:id="1867" w:author="LWQ" w:date="2018-07-07T20:15:00Z">
              <w:rPr>
                <w:rFonts w:ascii="Times New Roman" w:hAnsi="Times New Roman" w:eastAsia="楷体" w:cs="Times New Roman"/>
              </w:rPr>
            </w:rPrChange>
          </w:rPr>
          <w:t>simulation</w:t>
        </w:r>
      </w:ins>
      <w:ins w:id="1868" w:author="Administrator" w:date="2018-07-07T22:35:00Z">
        <w:r>
          <w:rPr>
            <w:rFonts w:hint="eastAsia" w:ascii="Times New Roman" w:hAnsi="Times New Roman" w:eastAsia="楷体" w:cs="Times New Roman"/>
            <w:highlight w:val="green"/>
            <w:lang w:eastAsia="zh-CN"/>
          </w:rPr>
          <w:t xml:space="preserve"> </w:t>
        </w:r>
      </w:ins>
      <w:ins w:id="1869" w:author="LWQ" w:date="2018-07-07T20:13:00Z">
        <w:r>
          <w:rPr>
            <w:rFonts w:ascii="Times New Roman" w:hAnsi="Times New Roman" w:eastAsia="楷体" w:cs="Times New Roman"/>
            <w:highlight w:val="green"/>
            <w:lang w:eastAsia="zh-CN"/>
            <w:rPrChange w:id="1870" w:author="LWQ" w:date="2018-07-07T20:15:00Z">
              <w:rPr>
                <w:rFonts w:ascii="Times New Roman" w:hAnsi="Times New Roman" w:eastAsia="楷体" w:cs="Times New Roman"/>
                <w:lang w:eastAsia="zh-CN"/>
              </w:rPr>
            </w:rPrChange>
          </w:rPr>
          <w:t>t</w:t>
        </w:r>
      </w:ins>
      <w:ins w:id="1871" w:author="LWQ" w:date="2018-07-07T20:12:00Z">
        <w:r>
          <w:rPr>
            <w:rFonts w:ascii="Times New Roman" w:hAnsi="Times New Roman" w:eastAsia="楷体" w:cs="Times New Roman"/>
            <w:highlight w:val="green"/>
            <w:rPrChange w:id="1872" w:author="LWQ" w:date="2018-07-07T20:15:00Z">
              <w:rPr>
                <w:rFonts w:ascii="Times New Roman" w:hAnsi="Times New Roman" w:eastAsia="楷体" w:cs="Times New Roman"/>
              </w:rPr>
            </w:rPrChange>
          </w:rPr>
          <w:t>ime</w:t>
        </w:r>
      </w:ins>
      <w:ins w:id="1873" w:author="Administrator" w:date="2018-07-07T22:35:00Z">
        <w:r>
          <w:rPr>
            <w:rFonts w:hint="eastAsia" w:ascii="Times New Roman" w:hAnsi="Times New Roman" w:eastAsia="楷体" w:cs="Times New Roman"/>
            <w:highlight w:val="green"/>
            <w:lang w:eastAsia="zh-CN"/>
          </w:rPr>
          <w:t xml:space="preserve"> </w:t>
        </w:r>
      </w:ins>
      <w:ins w:id="1874" w:author="LWQ" w:date="2018-07-07T20:12:00Z">
        <w:r>
          <w:rPr>
            <w:rFonts w:ascii="Times New Roman" w:hAnsi="Times New Roman" w:eastAsia="楷体" w:cs="Times New Roman"/>
            <w:highlight w:val="green"/>
            <w:rPrChange w:id="1875" w:author="LWQ" w:date="2018-07-07T20:15:00Z">
              <w:rPr>
                <w:rFonts w:ascii="Times New Roman" w:hAnsi="Times New Roman" w:eastAsia="楷体" w:cs="Times New Roman"/>
              </w:rPr>
            </w:rPrChange>
          </w:rPr>
          <w:t>is</w:t>
        </w:r>
      </w:ins>
      <w:ins w:id="1876" w:author="Administrator" w:date="2018-07-07T23:43:00Z">
        <w:r>
          <w:rPr>
            <w:rFonts w:hint="eastAsia" w:ascii="Times New Roman" w:hAnsi="Times New Roman" w:eastAsia="楷体" w:cs="Times New Roman"/>
            <w:highlight w:val="green"/>
            <w:lang w:eastAsia="zh-CN"/>
          </w:rPr>
          <w:t xml:space="preserve"> </w:t>
        </w:r>
      </w:ins>
      <w:ins w:id="1877" w:author="LWQ" w:date="2018-07-07T20:15:00Z">
        <w:r>
          <w:rPr>
            <w:rFonts w:ascii="Times New Roman" w:hAnsi="Times New Roman" w:eastAsia="楷体" w:cs="Times New Roman"/>
            <w:highlight w:val="green"/>
            <w:lang w:eastAsia="zh-CN"/>
            <w:rPrChange w:id="1878" w:author="LWQ" w:date="2018-07-07T20:15:00Z">
              <w:rPr>
                <w:rFonts w:ascii="Times New Roman" w:hAnsi="Times New Roman" w:eastAsia="楷体" w:cs="Times New Roman"/>
                <w:lang w:eastAsia="zh-CN"/>
              </w:rPr>
            </w:rPrChange>
          </w:rPr>
          <w:t xml:space="preserve">781 </w:t>
        </w:r>
      </w:ins>
      <w:ins w:id="1879" w:author="LWQ" w:date="2018-07-07T20:12:00Z">
        <w:r>
          <w:rPr>
            <w:rFonts w:ascii="Times New Roman" w:hAnsi="Times New Roman" w:eastAsia="楷体" w:cs="Times New Roman"/>
            <w:highlight w:val="green"/>
            <w:rPrChange w:id="1880" w:author="LWQ" w:date="2018-07-07T20:15:00Z">
              <w:rPr>
                <w:rFonts w:ascii="Times New Roman" w:hAnsi="Times New Roman" w:eastAsia="楷体" w:cs="Times New Roman"/>
              </w:rPr>
            </w:rPrChange>
          </w:rPr>
          <w:t>seconds.</w:t>
        </w:r>
      </w:ins>
      <w:ins w:id="1881" w:author="Administrator" w:date="2018-07-07T22:35:00Z">
        <w:r>
          <w:rPr>
            <w:rFonts w:hint="eastAsia" w:ascii="Times New Roman" w:hAnsi="Times New Roman" w:eastAsia="楷体" w:cs="Times New Roman"/>
            <w:highlight w:val="green"/>
            <w:lang w:eastAsia="zh-CN"/>
          </w:rPr>
          <w:t xml:space="preserve"> </w:t>
        </w:r>
      </w:ins>
      <w:ins w:id="1882" w:author="LWQ" w:date="2018-07-07T20:12:00Z">
        <w:r>
          <w:rPr>
            <w:rFonts w:ascii="Times New Roman" w:hAnsi="Times New Roman" w:eastAsia="楷体" w:cs="Times New Roman"/>
            <w:highlight w:val="green"/>
            <w:rPrChange w:id="1883" w:author="LWQ" w:date="2018-07-07T20:15:00Z">
              <w:rPr>
                <w:rFonts w:ascii="Times New Roman" w:hAnsi="Times New Roman" w:eastAsia="楷体" w:cs="Times New Roman"/>
              </w:rPr>
            </w:rPrChange>
          </w:rPr>
          <w:t>With</w:t>
        </w:r>
      </w:ins>
      <w:ins w:id="1884" w:author="Administrator" w:date="2018-07-07T22:35:00Z">
        <w:r>
          <w:rPr>
            <w:rFonts w:hint="eastAsia" w:ascii="Times New Roman" w:hAnsi="Times New Roman" w:eastAsia="楷体" w:cs="Times New Roman"/>
            <w:highlight w:val="green"/>
            <w:lang w:eastAsia="zh-CN"/>
          </w:rPr>
          <w:t xml:space="preserve"> </w:t>
        </w:r>
      </w:ins>
      <w:ins w:id="1885" w:author="LWQ" w:date="2018-07-07T20:12:00Z">
        <w:r>
          <w:rPr>
            <w:rFonts w:ascii="Times New Roman" w:hAnsi="Times New Roman" w:eastAsia="楷体" w:cs="Times New Roman"/>
            <w:highlight w:val="green"/>
            <w:rPrChange w:id="1886" w:author="LWQ" w:date="2018-07-07T20:15:00Z">
              <w:rPr>
                <w:rFonts w:ascii="Times New Roman" w:hAnsi="Times New Roman" w:eastAsia="楷体" w:cs="Times New Roman"/>
              </w:rPr>
            </w:rPrChange>
          </w:rPr>
          <w:t>the</w:t>
        </w:r>
      </w:ins>
      <w:ins w:id="1887" w:author="Administrator" w:date="2018-07-07T22:35:00Z">
        <w:r>
          <w:rPr>
            <w:rFonts w:hint="eastAsia" w:ascii="Times New Roman" w:hAnsi="Times New Roman" w:eastAsia="楷体" w:cs="Times New Roman"/>
            <w:highlight w:val="green"/>
            <w:lang w:eastAsia="zh-CN"/>
          </w:rPr>
          <w:t xml:space="preserve"> </w:t>
        </w:r>
      </w:ins>
      <w:ins w:id="1888" w:author="LWQ" w:date="2018-07-07T20:14:00Z">
        <w:r>
          <w:rPr>
            <w:rFonts w:ascii="Times New Roman" w:hAnsi="Times New Roman" w:eastAsia="楷体" w:cs="Times New Roman"/>
            <w:highlight w:val="green"/>
            <w:lang w:eastAsia="zh-CN"/>
            <w:rPrChange w:id="1889" w:author="LWQ" w:date="2018-07-07T20:15:00Z">
              <w:rPr>
                <w:rFonts w:ascii="Times New Roman" w:hAnsi="Times New Roman" w:eastAsia="楷体" w:cs="Times New Roman"/>
                <w:lang w:eastAsia="zh-CN"/>
              </w:rPr>
            </w:rPrChange>
          </w:rPr>
          <w:t>simplified</w:t>
        </w:r>
      </w:ins>
      <w:ins w:id="1890" w:author="Administrator" w:date="2018-07-07T22:35:00Z">
        <w:r>
          <w:rPr>
            <w:rFonts w:hint="eastAsia" w:ascii="Times New Roman" w:hAnsi="Times New Roman" w:eastAsia="楷体" w:cs="Times New Roman"/>
            <w:highlight w:val="green"/>
            <w:lang w:eastAsia="zh-CN"/>
          </w:rPr>
          <w:t xml:space="preserve"> </w:t>
        </w:r>
      </w:ins>
      <w:ins w:id="1891" w:author="LWQ" w:date="2018-07-07T20:12:00Z">
        <w:r>
          <w:rPr>
            <w:rFonts w:ascii="Times New Roman" w:hAnsi="Times New Roman" w:eastAsia="楷体" w:cs="Times New Roman"/>
            <w:highlight w:val="green"/>
            <w:rPrChange w:id="1892" w:author="LWQ" w:date="2018-07-07T20:15:00Z">
              <w:rPr>
                <w:rFonts w:ascii="Times New Roman" w:hAnsi="Times New Roman" w:eastAsia="楷体" w:cs="Times New Roman"/>
              </w:rPr>
            </w:rPrChange>
          </w:rPr>
          <w:t>staggered</w:t>
        </w:r>
      </w:ins>
      <w:ins w:id="1893" w:author="LWQ" w:date="2018-07-07T20:13:00Z">
        <w:r>
          <w:rPr>
            <w:rFonts w:ascii="Times New Roman" w:hAnsi="Times New Roman" w:eastAsia="楷体" w:cs="Times New Roman"/>
            <w:highlight w:val="green"/>
            <w:lang w:eastAsia="zh-CN"/>
            <w:rPrChange w:id="1894" w:author="LWQ" w:date="2018-07-07T20:15:00Z">
              <w:rPr>
                <w:rFonts w:ascii="Times New Roman" w:hAnsi="Times New Roman" w:eastAsia="楷体" w:cs="Times New Roman"/>
                <w:lang w:eastAsia="zh-CN"/>
              </w:rPr>
            </w:rPrChange>
          </w:rPr>
          <w:t>-</w:t>
        </w:r>
      </w:ins>
      <w:ins w:id="1895" w:author="LWQ" w:date="2018-07-07T20:12:00Z">
        <w:r>
          <w:rPr>
            <w:rFonts w:ascii="Times New Roman" w:hAnsi="Times New Roman" w:eastAsia="楷体" w:cs="Times New Roman"/>
            <w:highlight w:val="green"/>
            <w:rPrChange w:id="1896" w:author="LWQ" w:date="2018-07-07T20:15:00Z">
              <w:rPr>
                <w:rFonts w:ascii="Times New Roman" w:hAnsi="Times New Roman" w:eastAsia="楷体" w:cs="Times New Roman"/>
              </w:rPr>
            </w:rPrChange>
          </w:rPr>
          <w:t>FD</w:t>
        </w:r>
      </w:ins>
      <w:ins w:id="1897" w:author="Administrator" w:date="2018-07-07T22:35:00Z">
        <w:r>
          <w:rPr>
            <w:rFonts w:hint="eastAsia" w:ascii="Times New Roman" w:hAnsi="Times New Roman" w:eastAsia="楷体" w:cs="Times New Roman"/>
            <w:highlight w:val="green"/>
            <w:lang w:eastAsia="zh-CN"/>
          </w:rPr>
          <w:t xml:space="preserve"> </w:t>
        </w:r>
      </w:ins>
      <w:ins w:id="1898" w:author="LWQ" w:date="2018-07-07T20:12:00Z">
        <w:r>
          <w:rPr>
            <w:rFonts w:ascii="Times New Roman" w:hAnsi="Times New Roman" w:eastAsia="楷体" w:cs="Times New Roman"/>
            <w:highlight w:val="green"/>
            <w:rPrChange w:id="1899" w:author="LWQ" w:date="2018-07-07T20:15:00Z">
              <w:rPr>
                <w:rFonts w:ascii="Times New Roman" w:hAnsi="Times New Roman" w:eastAsia="楷体" w:cs="Times New Roman"/>
              </w:rPr>
            </w:rPrChange>
          </w:rPr>
          <w:t>grid</w:t>
        </w:r>
      </w:ins>
      <w:ins w:id="1900" w:author="Administrator" w:date="2018-07-07T22:35:00Z">
        <w:r>
          <w:rPr>
            <w:rFonts w:hint="eastAsia" w:ascii="Times New Roman" w:hAnsi="Times New Roman" w:eastAsia="楷体" w:cs="Times New Roman"/>
            <w:highlight w:val="green"/>
            <w:lang w:eastAsia="zh-CN"/>
          </w:rPr>
          <w:t xml:space="preserve"> </w:t>
        </w:r>
      </w:ins>
      <w:ins w:id="1901" w:author="LWQ" w:date="2018-07-07T20:14:00Z">
        <w:r>
          <w:rPr>
            <w:rFonts w:ascii="Times New Roman" w:hAnsi="Times New Roman" w:eastAsia="楷体" w:cs="Times New Roman"/>
            <w:highlight w:val="green"/>
            <w:rPrChange w:id="1902" w:author="LWQ" w:date="2018-07-07T20:15:00Z">
              <w:rPr>
                <w:rFonts w:ascii="Times New Roman" w:hAnsi="Times New Roman" w:eastAsia="楷体" w:cs="Times New Roman"/>
              </w:rPr>
            </w:rPrChange>
          </w:rPr>
          <w:t>scheme, the</w:t>
        </w:r>
      </w:ins>
      <w:ins w:id="1903" w:author="Administrator" w:date="2018-07-07T22:35:00Z">
        <w:r>
          <w:rPr>
            <w:rFonts w:hint="eastAsia" w:ascii="Times New Roman" w:hAnsi="Times New Roman" w:eastAsia="楷体" w:cs="Times New Roman"/>
            <w:highlight w:val="green"/>
            <w:lang w:eastAsia="zh-CN"/>
          </w:rPr>
          <w:t xml:space="preserve"> </w:t>
        </w:r>
      </w:ins>
      <w:ins w:id="1904" w:author="LWQ" w:date="2018-07-07T20:12:00Z">
        <w:r>
          <w:rPr>
            <w:rFonts w:ascii="Times New Roman" w:hAnsi="Times New Roman" w:eastAsia="楷体" w:cs="Times New Roman"/>
            <w:highlight w:val="green"/>
            <w:rPrChange w:id="1905" w:author="LWQ" w:date="2018-07-07T20:15:00Z">
              <w:rPr>
                <w:rFonts w:ascii="Times New Roman" w:hAnsi="Times New Roman" w:eastAsia="楷体" w:cs="Times New Roman"/>
              </w:rPr>
            </w:rPrChange>
          </w:rPr>
          <w:t>simulation</w:t>
        </w:r>
      </w:ins>
      <w:ins w:id="1906" w:author="Administrator" w:date="2018-07-07T22:35:00Z">
        <w:r>
          <w:rPr>
            <w:rFonts w:hint="eastAsia" w:ascii="Times New Roman" w:hAnsi="Times New Roman" w:eastAsia="楷体" w:cs="Times New Roman"/>
            <w:highlight w:val="green"/>
            <w:lang w:eastAsia="zh-CN"/>
          </w:rPr>
          <w:t xml:space="preserve"> </w:t>
        </w:r>
      </w:ins>
      <w:ins w:id="1907" w:author="LWQ" w:date="2018-07-07T20:12:00Z">
        <w:r>
          <w:rPr>
            <w:rFonts w:ascii="Times New Roman" w:hAnsi="Times New Roman" w:eastAsia="楷体" w:cs="Times New Roman"/>
            <w:highlight w:val="green"/>
            <w:rPrChange w:id="1908" w:author="LWQ" w:date="2018-07-07T20:15:00Z">
              <w:rPr>
                <w:rFonts w:ascii="Times New Roman" w:hAnsi="Times New Roman" w:eastAsia="楷体" w:cs="Times New Roman"/>
              </w:rPr>
            </w:rPrChange>
          </w:rPr>
          <w:t>time</w:t>
        </w:r>
      </w:ins>
      <w:ins w:id="1909" w:author="Administrator" w:date="2018-07-07T22:35:00Z">
        <w:r>
          <w:rPr>
            <w:rFonts w:hint="eastAsia" w:ascii="Times New Roman" w:hAnsi="Times New Roman" w:eastAsia="楷体" w:cs="Times New Roman"/>
            <w:highlight w:val="green"/>
            <w:lang w:eastAsia="zh-CN"/>
          </w:rPr>
          <w:t xml:space="preserve"> </w:t>
        </w:r>
      </w:ins>
      <w:ins w:id="1910" w:author="LWQ" w:date="2018-07-07T20:12:00Z">
        <w:r>
          <w:rPr>
            <w:rFonts w:ascii="Times New Roman" w:hAnsi="Times New Roman" w:eastAsia="楷体" w:cs="Times New Roman"/>
            <w:highlight w:val="green"/>
            <w:rPrChange w:id="1911" w:author="LWQ" w:date="2018-07-07T20:15:00Z">
              <w:rPr>
                <w:rFonts w:ascii="Times New Roman" w:hAnsi="Times New Roman" w:eastAsia="楷体" w:cs="Times New Roman"/>
              </w:rPr>
            </w:rPrChange>
          </w:rPr>
          <w:t>is</w:t>
        </w:r>
      </w:ins>
      <w:ins w:id="1912" w:author="LWQ" w:date="2018-07-07T20:14:00Z">
        <w:r>
          <w:rPr>
            <w:rFonts w:ascii="Times New Roman" w:hAnsi="Times New Roman" w:eastAsia="楷体" w:cs="Times New Roman"/>
            <w:highlight w:val="green"/>
            <w:lang w:eastAsia="zh-CN"/>
            <w:rPrChange w:id="1913" w:author="LWQ" w:date="2018-07-07T20:15:00Z">
              <w:rPr>
                <w:rFonts w:ascii="Times New Roman" w:hAnsi="Times New Roman" w:eastAsia="楷体" w:cs="Times New Roman"/>
                <w:lang w:eastAsia="zh-CN"/>
              </w:rPr>
            </w:rPrChange>
          </w:rPr>
          <w:t xml:space="preserve"> 428</w:t>
        </w:r>
      </w:ins>
      <w:ins w:id="1914" w:author="Administrator" w:date="2018-07-08T11:44:00Z">
        <w:r>
          <w:rPr>
            <w:rFonts w:hint="eastAsia" w:ascii="Times New Roman" w:hAnsi="Times New Roman" w:eastAsia="楷体" w:cs="Times New Roman"/>
            <w:highlight w:val="green"/>
            <w:lang w:eastAsia="zh-CN"/>
          </w:rPr>
          <w:t xml:space="preserve"> </w:t>
        </w:r>
      </w:ins>
      <w:ins w:id="1915" w:author="LWQ" w:date="2018-07-07T20:12:00Z">
        <w:r>
          <w:rPr>
            <w:rFonts w:ascii="Times New Roman" w:hAnsi="Times New Roman" w:eastAsia="楷体" w:cs="Times New Roman"/>
            <w:highlight w:val="green"/>
            <w:rPrChange w:id="1916" w:author="LWQ" w:date="2018-07-07T20:15:00Z">
              <w:rPr>
                <w:rFonts w:ascii="Times New Roman" w:hAnsi="Times New Roman" w:eastAsia="楷体" w:cs="Times New Roman"/>
              </w:rPr>
            </w:rPrChange>
          </w:rPr>
          <w:t>seconds.</w:t>
        </w:r>
      </w:ins>
      <w:del w:id="1917" w:author="LWQ" w:date="2018-07-07T21:03:00Z">
        <w:r>
          <w:rPr>
            <w:rFonts w:hint="eastAsia" w:ascii="Times New Roman" w:hAnsi="Times New Roman" w:eastAsia="楷体" w:cs="Times New Roman"/>
            <w:lang w:eastAsia="zh-CN"/>
          </w:rPr>
          <w:delText>The</w:delText>
        </w:r>
      </w:del>
      <w:del w:id="1918" w:author="LWQ" w:date="2018-07-07T21:03:00Z">
        <w:r>
          <w:rPr>
            <w:rFonts w:ascii="Times New Roman" w:hAnsi="Times New Roman" w:eastAsia="楷体" w:cs="Times New Roman"/>
          </w:rPr>
          <w:delText xml:space="preserve">seismic records in </w:delText>
        </w:r>
      </w:del>
      <w:del w:id="1919" w:author="LWQ" w:date="2018-07-07T21:03:00Z">
        <w:r>
          <w:rPr>
            <w:rFonts w:hint="eastAsia" w:ascii="Times New Roman" w:hAnsi="Times New Roman" w:eastAsia="楷体" w:cs="Times New Roman"/>
            <w:lang w:eastAsia="zh-CN"/>
          </w:rPr>
          <w:delText>F</w:delText>
        </w:r>
      </w:del>
      <w:del w:id="1920" w:author="LWQ" w:date="2018-07-07T21:03:00Z">
        <w:r>
          <w:rPr>
            <w:rFonts w:ascii="Times New Roman" w:hAnsi="Times New Roman" w:eastAsia="楷体" w:cs="Times New Roman"/>
          </w:rPr>
          <w:delText>igure</w:delText>
        </w:r>
      </w:del>
      <w:del w:id="1921" w:author="LWQ" w:date="2018-07-07T21:03:00Z">
        <w:r>
          <w:rPr>
            <w:rFonts w:hint="eastAsia" w:ascii="Times New Roman" w:hAnsi="Times New Roman" w:eastAsia="楷体" w:cs="Times New Roman"/>
            <w:lang w:eastAsia="zh-CN"/>
          </w:rPr>
          <w:delText>s</w:delText>
        </w:r>
      </w:del>
      <w:del w:id="1922" w:author="LWQ" w:date="2018-07-07T21:03:00Z">
        <w:r>
          <w:rPr>
            <w:rFonts w:ascii="Times New Roman" w:hAnsi="Times New Roman" w:eastAsia="楷体" w:cs="Times New Roman"/>
          </w:rPr>
          <w:delText>7(</w:delText>
        </w:r>
      </w:del>
      <w:del w:id="1923" w:author="LWQ" w:date="2018-07-07T15:59:00Z">
        <w:r>
          <w:rPr>
            <w:rFonts w:ascii="Times New Roman" w:hAnsi="Times New Roman" w:eastAsia="楷体" w:cs="Times New Roman"/>
          </w:rPr>
          <w:delText>b</w:delText>
        </w:r>
      </w:del>
      <w:del w:id="1924" w:author="LWQ" w:date="2018-07-07T21:03:00Z">
        <w:r>
          <w:rPr>
            <w:rFonts w:ascii="Times New Roman" w:hAnsi="Times New Roman" w:eastAsia="楷体" w:cs="Times New Roman"/>
          </w:rPr>
          <w:delText>) and (</w:delText>
        </w:r>
      </w:del>
      <w:del w:id="1925" w:author="LWQ" w:date="2018-07-07T15:59:00Z">
        <w:r>
          <w:rPr>
            <w:rFonts w:ascii="Times New Roman" w:hAnsi="Times New Roman" w:eastAsia="楷体" w:cs="Times New Roman"/>
          </w:rPr>
          <w:delText>c</w:delText>
        </w:r>
      </w:del>
      <w:del w:id="1926" w:author="LWQ" w:date="2018-07-07T21:03:00Z">
        <w:r>
          <w:rPr>
            <w:rFonts w:ascii="Times New Roman" w:hAnsi="Times New Roman" w:eastAsia="楷体" w:cs="Times New Roman"/>
          </w:rPr>
          <w:delText xml:space="preserve">) are close to </w:delText>
        </w:r>
      </w:del>
      <w:del w:id="1927" w:author="LWQ" w:date="2018-07-07T21:03:00Z">
        <w:r>
          <w:rPr>
            <w:rFonts w:hint="eastAsia" w:ascii="Times New Roman" w:hAnsi="Times New Roman" w:eastAsia="楷体" w:cs="Times New Roman"/>
            <w:lang w:eastAsia="zh-CN"/>
          </w:rPr>
          <w:delText xml:space="preserve">the </w:delText>
        </w:r>
      </w:del>
      <w:del w:id="1928" w:author="LWQ" w:date="2018-07-07T21:03:00Z">
        <w:r>
          <w:rPr>
            <w:rFonts w:ascii="Times New Roman" w:hAnsi="Times New Roman" w:eastAsia="楷体" w:cs="Times New Roman"/>
          </w:rPr>
          <w:delText xml:space="preserve">seismic record in </w:delText>
        </w:r>
      </w:del>
      <w:del w:id="1929" w:author="LWQ" w:date="2018-07-07T21:03:00Z">
        <w:r>
          <w:rPr>
            <w:rFonts w:hint="eastAsia" w:ascii="Times New Roman" w:hAnsi="Times New Roman" w:eastAsia="楷体" w:cs="Times New Roman"/>
            <w:lang w:eastAsia="zh-CN"/>
          </w:rPr>
          <w:delText>F</w:delText>
        </w:r>
      </w:del>
      <w:del w:id="1930" w:author="LWQ" w:date="2018-07-07T21:03:00Z">
        <w:r>
          <w:rPr>
            <w:rFonts w:ascii="Times New Roman" w:hAnsi="Times New Roman" w:eastAsia="楷体" w:cs="Times New Roman"/>
          </w:rPr>
          <w:delText>igure 7(</w:delText>
        </w:r>
      </w:del>
      <w:del w:id="1931" w:author="LWQ" w:date="2018-07-07T15:59:00Z">
        <w:r>
          <w:rPr>
            <w:rFonts w:ascii="Times New Roman" w:hAnsi="Times New Roman" w:eastAsia="楷体" w:cs="Times New Roman"/>
          </w:rPr>
          <w:delText>d</w:delText>
        </w:r>
      </w:del>
      <w:del w:id="1932" w:author="LWQ" w:date="2018-07-07T21:03:00Z">
        <w:r>
          <w:rPr>
            <w:rFonts w:ascii="Times New Roman" w:hAnsi="Times New Roman" w:eastAsia="楷体" w:cs="Times New Roman"/>
          </w:rPr>
          <w:delText>).</w:delText>
        </w:r>
      </w:del>
    </w:p>
    <w:p>
      <w:pPr>
        <w:spacing w:line="480" w:lineRule="auto"/>
        <w:jc w:val="center"/>
        <w:rPr>
          <w:ins w:id="1933" w:author="Administrator" w:date="2018-07-07T11:51:00Z"/>
          <w:rFonts w:ascii="Times New Roman" w:hAnsi="Times New Roman" w:eastAsia="楷体" w:cs="Times New Roman"/>
          <w:sz w:val="18"/>
          <w:szCs w:val="18"/>
        </w:rPr>
      </w:pPr>
      <w:ins w:id="1934" w:author="Administrator" w:date="2018-07-07T11:51:00Z">
        <w:r>
          <w:rPr>
            <w:rFonts w:ascii="Times New Roman" w:hAnsi="Times New Roman" w:eastAsia="楷体" w:cs="Times New Roman"/>
            <w:sz w:val="18"/>
            <w:szCs w:val="18"/>
            <w:lang w:eastAsia="zh-CN"/>
            <w:rPrChange w:id="1937" w:author="" w:date="">
              <w:rPr>
                <w:rFonts w:ascii="Tahoma" w:hAnsi="Tahoma" w:cs="Tahoma"/>
                <w:sz w:val="16"/>
                <w:szCs w:val="16"/>
                <w:lang w:eastAsia="zh-CN"/>
              </w:rPr>
            </w:rPrChange>
          </w:rPr>
          <w:drawing>
            <wp:inline distT="0" distB="0" distL="0" distR="0">
              <wp:extent cx="2340610" cy="2340610"/>
              <wp:effectExtent l="0" t="0" r="254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140">
                        <a:extLst>
                          <a:ext uri="{28A0092B-C50C-407E-A947-70E740481C1C}">
                            <a14:useLocalDpi xmlns:a14="http://schemas.microsoft.com/office/drawing/2010/main" val="0"/>
                          </a:ext>
                        </a:extLst>
                      </a:blip>
                      <a:srcRect l="1942" t="1849" r="6227"/>
                      <a:stretch>
                        <a:fillRect/>
                      </a:stretch>
                    </pic:blipFill>
                    <pic:spPr>
                      <a:xfrm>
                        <a:off x="0" y="0"/>
                        <a:ext cx="2340864" cy="2340864"/>
                      </a:xfrm>
                      <a:prstGeom prst="rect">
                        <a:avLst/>
                      </a:prstGeom>
                      <a:noFill/>
                      <a:ln>
                        <a:noFill/>
                      </a:ln>
                    </pic:spPr>
                  </pic:pic>
                </a:graphicData>
              </a:graphic>
            </wp:inline>
          </w:drawing>
        </w:r>
      </w:ins>
    </w:p>
    <w:p>
      <w:pPr>
        <w:spacing w:line="480" w:lineRule="auto"/>
        <w:jc w:val="center"/>
        <w:rPr>
          <w:del w:id="1939" w:author="Administrator" w:date="2018-07-07T11:52:00Z"/>
          <w:rFonts w:ascii="Times New Roman" w:hAnsi="Times New Roman" w:cs="Times New Roman"/>
          <w:color w:val="000000"/>
          <w:sz w:val="18"/>
          <w:szCs w:val="18"/>
        </w:rPr>
        <w:pPrChange w:id="1938" w:author="Administrator" w:date="2018-07-07T11:52:00Z">
          <w:pPr>
            <w:spacing w:line="480" w:lineRule="auto"/>
          </w:pPr>
        </w:pPrChange>
      </w:pPr>
      <w:ins w:id="1940" w:author="Administrator" w:date="2018-07-07T11:52:00Z">
        <w:r>
          <w:rPr>
            <w:rFonts w:ascii="Times New Roman" w:hAnsi="Times New Roman" w:cs="Times New Roman"/>
            <w:color w:val="000000"/>
            <w:sz w:val="18"/>
            <w:szCs w:val="18"/>
          </w:rPr>
          <w:t xml:space="preserve">Figure 6: </w:t>
        </w:r>
      </w:ins>
      <w:ins w:id="1941" w:author="Administrator" w:date="2018-07-07T11:52:00Z">
        <w:r>
          <w:rPr>
            <w:rFonts w:ascii="Times New Roman" w:hAnsi="Times New Roman" w:cs="Times New Roman"/>
            <w:sz w:val="18"/>
            <w:szCs w:val="18"/>
          </w:rPr>
          <w:t xml:space="preserve">BP </w:t>
        </w:r>
      </w:ins>
      <w:ins w:id="1942" w:author="Administrator" w:date="2018-07-07T11:52:00Z">
        <w:r>
          <w:rPr>
            <w:rFonts w:ascii="Times New Roman" w:hAnsi="Times New Roman" w:cs="Times New Roman"/>
            <w:color w:val="000000"/>
            <w:sz w:val="18"/>
            <w:szCs w:val="18"/>
          </w:rPr>
          <w:t>salt model</w:t>
        </w:r>
      </w:ins>
    </w:p>
    <w:p>
      <w:pPr>
        <w:spacing w:line="480" w:lineRule="auto"/>
        <w:rPr>
          <w:del w:id="1943" w:author="Administrator" w:date="2018-07-07T11:52:00Z"/>
          <w:rFonts w:ascii="Times New Roman" w:hAnsi="Times New Roman" w:eastAsia="楷体" w:cs="Times New Roman"/>
          <w:sz w:val="18"/>
          <w:szCs w:val="18"/>
        </w:rPr>
      </w:pPr>
      <w:ins w:id="1944" w:author="Administrator" w:date="2018-07-07T11:52:00Z">
        <w:del w:id="1945" w:author="Administrator" w:date="2018-07-07T11:52:00Z">
          <w:r>
            <w:rPr>
              <w:rFonts w:ascii="Times New Roman" w:hAnsi="Times New Roman" w:cs="Times New Roman"/>
              <w:color w:val="000000"/>
              <w:sz w:val="18"/>
              <w:szCs w:val="18"/>
            </w:rPr>
            <w:delText xml:space="preserve">Figure 7: Seismic records obtained with different methods. </w:delText>
          </w:r>
        </w:del>
      </w:ins>
      <w:ins w:id="1946" w:author="Administrator" w:date="2018-07-07T11:52:00Z">
        <w:del w:id="1947" w:author="Administrator" w:date="2018-07-07T11:52:00Z">
          <w:r>
            <w:rPr>
              <w:rFonts w:ascii="Times New Roman" w:hAnsi="Times New Roman" w:eastAsia="楷体" w:cs="Times New Roman"/>
              <w:sz w:val="18"/>
              <w:szCs w:val="18"/>
            </w:rPr>
            <w:delText>(a)the traditional staggered grid FD scheme with FD coefficients determined in the space domain by Taylor expansion method; (b)the traditional staggered grid FD scheme with FD coefficients determined in the time-space domain by least squares method; (c)the new staggered grid FD scheme with FD coefficients determined in the time-space domain by the linear method; (d)</w:delText>
          </w:r>
        </w:del>
      </w:ins>
      <w:ins w:id="1948" w:author="Administrator" w:date="2018-07-07T11:52:00Z">
        <w:del w:id="1949" w:author="Administrator" w:date="2018-07-07T11:52:00Z">
          <w:r>
            <w:rPr>
              <w:rFonts w:ascii="Times New Roman" w:hAnsi="Times New Roman" w:cs="Times New Roman"/>
              <w:color w:val="000000"/>
              <w:sz w:val="18"/>
              <w:szCs w:val="18"/>
            </w:rPr>
            <w:delText xml:space="preserve"> the </w:delText>
          </w:r>
        </w:del>
      </w:ins>
      <w:ins w:id="1950" w:author="Administrator" w:date="2018-07-07T11:52:00Z">
        <w:del w:id="1951" w:author="Administrator" w:date="2018-07-07T11:52:00Z">
          <w:r>
            <w:rPr>
              <w:rFonts w:ascii="Times New Roman" w:hAnsi="Times New Roman" w:eastAsia="楷体" w:cs="Times New Roman"/>
              <w:sz w:val="18"/>
              <w:szCs w:val="18"/>
            </w:rPr>
            <w:delText>pseudo-spectrum method.</w:delText>
          </w:r>
        </w:del>
      </w:ins>
    </w:p>
    <w:p>
      <w:pPr>
        <w:spacing w:line="480" w:lineRule="auto"/>
        <w:rPr>
          <w:del w:id="1952" w:author="Administrator" w:date="2018-07-07T11:52:00Z"/>
          <w:rFonts w:ascii="Times New Roman" w:hAnsi="Times New Roman" w:eastAsia="楷体" w:cs="Times New Roman"/>
        </w:rPr>
      </w:pPr>
      <w:ins w:id="1953" w:author="Administrator" w:date="2018-07-07T11:52:00Z">
        <w:del w:id="1954" w:author="Administrator" w:date="2018-07-07T11:52:00Z">
          <w:r>
            <w:rPr>
              <w:rFonts w:ascii="Times New Roman" w:hAnsi="Times New Roman" w:cs="Times New Roman"/>
              <w:color w:val="000000"/>
              <w:sz w:val="18"/>
              <w:szCs w:val="18"/>
            </w:rPr>
            <w:delText>Figure 8: Seismograms at x/dx=400 from Figure 6(a)-(d).</w:delText>
          </w:r>
        </w:del>
      </w:ins>
    </w:p>
    <w:p>
      <w:pPr>
        <w:pStyle w:val="2"/>
        <w:jc w:val="center"/>
        <w:rPr>
          <w:ins w:id="1955" w:author="Administrator" w:date="2018-07-07T11:51:00Z"/>
          <w:rFonts w:ascii="Times New Roman" w:hAnsi="Times New Roman" w:cs="Times New Roman"/>
          <w:color w:val="000000"/>
          <w:sz w:val="18"/>
          <w:szCs w:val="18"/>
          <w:lang w:eastAsia="zh-CN"/>
        </w:rPr>
      </w:pPr>
    </w:p>
    <w:p>
      <w:pPr>
        <w:spacing w:line="480" w:lineRule="auto"/>
        <w:jc w:val="center"/>
        <w:rPr>
          <w:ins w:id="1956" w:author="Administrator" w:date="2018-07-07T11:51:00Z"/>
          <w:rFonts w:ascii="Times New Roman" w:hAnsi="Times New Roman" w:eastAsia="楷体" w:cs="Times New Roman"/>
          <w:highlight w:val="green"/>
          <w:rPrChange w:id="1957" w:author="Administrator" w:date="2018-07-07T23:55:00Z">
            <w:rPr>
              <w:ins w:id="1958" w:author="Administrator" w:date="2018-07-07T11:51:00Z"/>
              <w:rFonts w:ascii="Times New Roman" w:hAnsi="Times New Roman" w:eastAsia="楷体" w:cs="Times New Roman"/>
            </w:rPr>
          </w:rPrChange>
        </w:rPr>
      </w:pPr>
      <w:ins w:id="1959" w:author="Administrator" w:date="2018-07-07T11:51:00Z">
        <w:del w:id="1960" w:author="LWQ" w:date="2018-07-07T16:00:00Z">
          <w:r>
            <w:rPr>
              <w:rFonts w:ascii="Times New Roman" w:hAnsi="Times New Roman" w:eastAsia="楷体" w:cs="Times New Roman"/>
              <w:lang w:eastAsia="zh-CN"/>
              <w:rPrChange w:id="1964" w:author="" w:date="">
                <w:rPr>
                  <w:lang w:eastAsia="zh-CN"/>
                </w:rPr>
              </w:rPrChange>
            </w:rPr>
            <w:drawing>
              <wp:inline distT="0" distB="0" distL="0" distR="0">
                <wp:extent cx="2340610" cy="2340610"/>
                <wp:effectExtent l="0" t="0" r="2540" b="2540"/>
                <wp:docPr id="34" name="Picture 32"/>
                <wp:cNvGraphicFramePr/>
                <a:graphic xmlns:a="http://schemas.openxmlformats.org/drawingml/2006/main">
                  <a:graphicData uri="http://schemas.openxmlformats.org/drawingml/2006/picture">
                    <pic:pic xmlns:pic="http://schemas.openxmlformats.org/drawingml/2006/picture">
                      <pic:nvPicPr>
                        <pic:cNvPr id="34" name="Picture 32"/>
                        <pic:cNvPicPr/>
                      </pic:nvPicPr>
                      <pic:blipFill>
                        <a:blip r:embed="rId141"/>
                        <a:srcRect l="3452" t="8112" r="3808" b="4576"/>
                        <a:stretch>
                          <a:fillRect/>
                        </a:stretch>
                      </pic:blipFill>
                      <pic:spPr>
                        <a:xfrm>
                          <a:off x="0" y="0"/>
                          <a:ext cx="2340864" cy="2340864"/>
                        </a:xfrm>
                        <a:prstGeom prst="rect">
                          <a:avLst/>
                        </a:prstGeom>
                        <a:ln>
                          <a:noFill/>
                        </a:ln>
                      </pic:spPr>
                    </pic:pic>
                  </a:graphicData>
                </a:graphic>
              </wp:inline>
            </w:drawing>
          </w:r>
        </w:del>
      </w:ins>
      <w:ins w:id="1965" w:author="Administrator" w:date="2018-07-07T11:51:00Z">
        <w:del w:id="1966" w:author="LWQ" w:date="2018-07-07T20:58:00Z">
          <w:r>
            <w:rPr>
              <w:rFonts w:ascii="Times New Roman" w:hAnsi="Times New Roman" w:eastAsia="楷体" w:cs="Times New Roman"/>
              <w:lang w:eastAsia="zh-CN"/>
              <w:rPrChange w:id="1970" w:author="" w:date="">
                <w:rPr>
                  <w:lang w:eastAsia="zh-CN"/>
                </w:rPr>
              </w:rPrChange>
            </w:rPr>
            <w:drawing>
              <wp:inline distT="0" distB="0" distL="0" distR="0">
                <wp:extent cx="2340610" cy="2340610"/>
                <wp:effectExtent l="0" t="0" r="2540" b="2540"/>
                <wp:docPr id="35" name="Picture 39"/>
                <wp:cNvGraphicFramePr/>
                <a:graphic xmlns:a="http://schemas.openxmlformats.org/drawingml/2006/main">
                  <a:graphicData uri="http://schemas.openxmlformats.org/drawingml/2006/picture">
                    <pic:pic xmlns:pic="http://schemas.openxmlformats.org/drawingml/2006/picture">
                      <pic:nvPicPr>
                        <pic:cNvPr id="35" name="Picture 39"/>
                        <pic:cNvPicPr/>
                      </pic:nvPicPr>
                      <pic:blipFill>
                        <a:blip r:embed="rId142"/>
                        <a:srcRect l="4727" t="6760" r="3406" b="5159"/>
                        <a:stretch>
                          <a:fillRect/>
                        </a:stretch>
                      </pic:blipFill>
                      <pic:spPr>
                        <a:xfrm>
                          <a:off x="0" y="0"/>
                          <a:ext cx="2340864" cy="2340864"/>
                        </a:xfrm>
                        <a:prstGeom prst="rect">
                          <a:avLst/>
                        </a:prstGeom>
                        <a:ln>
                          <a:noFill/>
                        </a:ln>
                      </pic:spPr>
                    </pic:pic>
                  </a:graphicData>
                </a:graphic>
              </wp:inline>
            </w:drawing>
          </w:r>
        </w:del>
      </w:ins>
      <w:ins w:id="1971" w:author="LWQ" w:date="2018-07-07T20:58:00Z">
        <w:r>
          <w:rPr>
            <w:rFonts w:ascii="Times New Roman" w:hAnsi="Times New Roman" w:eastAsia="楷体" w:cs="Times New Roman"/>
            <w:highlight w:val="green"/>
            <w:lang w:eastAsia="zh-CN"/>
            <w:rPrChange w:id="1974" w:author="" w:date="">
              <w:rPr>
                <w:lang w:eastAsia="zh-CN"/>
              </w:rPr>
            </w:rPrChange>
          </w:rPr>
          <w:drawing>
            <wp:inline distT="0" distB="0" distL="0" distR="0">
              <wp:extent cx="2339975" cy="23399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43">
                        <a:extLst>
                          <a:ext uri="{28A0092B-C50C-407E-A947-70E740481C1C}">
                            <a14:useLocalDpi xmlns:a14="http://schemas.microsoft.com/office/drawing/2010/main" val="0"/>
                          </a:ext>
                        </a:extLst>
                      </a:blip>
                      <a:srcRect t="1697" r="7551"/>
                      <a:stretch>
                        <a:fillRect/>
                      </a:stretch>
                    </pic:blipFill>
                    <pic:spPr>
                      <a:xfrm>
                        <a:off x="0" y="0"/>
                        <a:ext cx="2340000" cy="2340000"/>
                      </a:xfrm>
                      <a:prstGeom prst="rect">
                        <a:avLst/>
                      </a:prstGeom>
                      <a:noFill/>
                      <a:ln>
                        <a:noFill/>
                      </a:ln>
                    </pic:spPr>
                  </pic:pic>
                </a:graphicData>
              </a:graphic>
            </wp:inline>
          </w:drawing>
        </w:r>
      </w:ins>
      <w:ins w:id="1975" w:author="LWQ" w:date="2018-07-07T21:00:00Z">
        <w:r>
          <w:rPr>
            <w:rFonts w:ascii="Times New Roman" w:hAnsi="Times New Roman" w:eastAsia="楷体" w:cs="Times New Roman"/>
            <w:highlight w:val="green"/>
            <w:lang w:eastAsia="zh-CN"/>
            <w:rPrChange w:id="1978" w:author="" w:date="">
              <w:rPr>
                <w:lang w:eastAsia="zh-CN"/>
              </w:rPr>
            </w:rPrChange>
          </w:rPr>
          <w:drawing>
            <wp:inline distT="0" distB="0" distL="0" distR="0">
              <wp:extent cx="2339975" cy="23399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44">
                        <a:extLst>
                          <a:ext uri="{28A0092B-C50C-407E-A947-70E740481C1C}">
                            <a14:useLocalDpi xmlns:a14="http://schemas.microsoft.com/office/drawing/2010/main" val="0"/>
                          </a:ext>
                        </a:extLst>
                      </a:blip>
                      <a:srcRect t="2121" r="7392"/>
                      <a:stretch>
                        <a:fillRect/>
                      </a:stretch>
                    </pic:blipFill>
                    <pic:spPr>
                      <a:xfrm>
                        <a:off x="0" y="0"/>
                        <a:ext cx="2340000" cy="2340000"/>
                      </a:xfrm>
                      <a:prstGeom prst="rect">
                        <a:avLst/>
                      </a:prstGeom>
                      <a:noFill/>
                      <a:ln>
                        <a:noFill/>
                      </a:ln>
                    </pic:spPr>
                  </pic:pic>
                </a:graphicData>
              </a:graphic>
            </wp:inline>
          </w:drawing>
        </w:r>
      </w:ins>
    </w:p>
    <w:p>
      <w:pPr>
        <w:numPr>
          <w:ilvl w:val="255"/>
          <w:numId w:val="0"/>
        </w:numPr>
        <w:spacing w:line="480" w:lineRule="auto"/>
        <w:jc w:val="center"/>
        <w:rPr>
          <w:ins w:id="1979" w:author="Administrator" w:date="2018-07-07T11:51:00Z"/>
          <w:rFonts w:ascii="Times New Roman" w:hAnsi="Times New Roman" w:eastAsia="楷体" w:cs="Times New Roman"/>
          <w:sz w:val="18"/>
          <w:szCs w:val="18"/>
          <w:highlight w:val="green"/>
          <w:lang w:eastAsia="zh-CN"/>
          <w:rPrChange w:id="1980" w:author="Administrator" w:date="2018-07-07T23:55:00Z">
            <w:rPr>
              <w:ins w:id="1981" w:author="Administrator" w:date="2018-07-07T11:51:00Z"/>
              <w:rFonts w:ascii="Times New Roman" w:hAnsi="Times New Roman" w:eastAsia="楷体" w:cs="Times New Roman"/>
              <w:sz w:val="18"/>
              <w:szCs w:val="18"/>
              <w:lang w:eastAsia="zh-CN"/>
            </w:rPr>
          </w:rPrChange>
        </w:rPr>
      </w:pPr>
      <w:ins w:id="1982" w:author="Administrator" w:date="2018-07-07T11:51:00Z">
        <w:del w:id="1983" w:author="LWQ" w:date="2018-07-07T16:00:00Z">
          <w:r>
            <w:rPr>
              <w:rFonts w:ascii="Times New Roman" w:hAnsi="Times New Roman" w:eastAsia="楷体" w:cs="Times New Roman"/>
              <w:sz w:val="18"/>
              <w:szCs w:val="18"/>
              <w:highlight w:val="green"/>
              <w:rPrChange w:id="1984" w:author="Administrator" w:date="2018-07-07T23:55:00Z">
                <w:rPr>
                  <w:rFonts w:ascii="Times New Roman" w:hAnsi="Times New Roman" w:eastAsia="楷体" w:cs="Times New Roman"/>
                  <w:sz w:val="18"/>
                  <w:szCs w:val="18"/>
                </w:rPr>
              </w:rPrChange>
            </w:rPr>
            <w:delText xml:space="preserve">(a)    </w:delText>
          </w:r>
        </w:del>
      </w:ins>
      <w:ins w:id="1985" w:author="LWQ" w:date="2018-07-07T16:01:00Z">
        <w:r>
          <w:rPr>
            <w:rFonts w:ascii="Times New Roman" w:hAnsi="Times New Roman" w:eastAsia="楷体" w:cs="Times New Roman"/>
            <w:sz w:val="18"/>
            <w:szCs w:val="18"/>
            <w:highlight w:val="green"/>
            <w:rPrChange w:id="1986" w:author="Administrator" w:date="2018-07-07T23:55:00Z">
              <w:rPr>
                <w:rFonts w:ascii="Times New Roman" w:hAnsi="Times New Roman" w:eastAsia="楷体" w:cs="Times New Roman"/>
                <w:sz w:val="18"/>
                <w:szCs w:val="18"/>
              </w:rPr>
            </w:rPrChange>
          </w:rPr>
          <w:t>(</w:t>
        </w:r>
      </w:ins>
      <w:ins w:id="1987" w:author="LWQ" w:date="2018-07-07T16:01:00Z">
        <w:r>
          <w:rPr>
            <w:rFonts w:ascii="Times New Roman" w:hAnsi="Times New Roman" w:eastAsia="楷体" w:cs="Times New Roman"/>
            <w:sz w:val="18"/>
            <w:szCs w:val="18"/>
            <w:highlight w:val="green"/>
            <w:lang w:eastAsia="zh-CN"/>
            <w:rPrChange w:id="1988" w:author="Administrator" w:date="2018-07-07T23:55:00Z">
              <w:rPr>
                <w:rFonts w:ascii="Times New Roman" w:hAnsi="Times New Roman" w:eastAsia="楷体" w:cs="Times New Roman"/>
                <w:sz w:val="18"/>
                <w:szCs w:val="18"/>
                <w:lang w:eastAsia="zh-CN"/>
              </w:rPr>
            </w:rPrChange>
          </w:rPr>
          <w:t>a</w:t>
        </w:r>
      </w:ins>
      <w:ins w:id="1989" w:author="LWQ" w:date="2018-07-07T16:01:00Z">
        <w:r>
          <w:rPr>
            <w:rFonts w:ascii="Times New Roman" w:hAnsi="Times New Roman" w:eastAsia="楷体" w:cs="Times New Roman"/>
            <w:sz w:val="18"/>
            <w:szCs w:val="18"/>
            <w:highlight w:val="green"/>
            <w:rPrChange w:id="1990" w:author="Administrator" w:date="2018-07-07T23:55:00Z">
              <w:rPr>
                <w:rFonts w:ascii="Times New Roman" w:hAnsi="Times New Roman" w:eastAsia="楷体" w:cs="Times New Roman"/>
                <w:sz w:val="18"/>
                <w:szCs w:val="18"/>
              </w:rPr>
            </w:rPrChange>
          </w:rPr>
          <w:t xml:space="preserve">)    </w:t>
        </w:r>
      </w:ins>
      <w:ins w:id="1991" w:author="Administrator" w:date="2018-07-08T11:44:00Z">
        <w:r>
          <w:rPr>
            <w:rFonts w:hint="eastAsia" w:ascii="Times New Roman" w:hAnsi="Times New Roman" w:eastAsia="楷体" w:cs="Times New Roman"/>
            <w:sz w:val="18"/>
            <w:szCs w:val="18"/>
            <w:highlight w:val="green"/>
            <w:lang w:eastAsia="zh-CN"/>
          </w:rPr>
          <w:t xml:space="preserve">                                                     </w:t>
        </w:r>
      </w:ins>
      <w:ins w:id="1992" w:author="Administrator" w:date="2018-07-07T11:51:00Z">
        <w:r>
          <w:rPr>
            <w:rFonts w:ascii="Times New Roman" w:hAnsi="Times New Roman" w:eastAsia="楷体" w:cs="Times New Roman"/>
            <w:sz w:val="18"/>
            <w:szCs w:val="18"/>
            <w:highlight w:val="green"/>
            <w:rPrChange w:id="1993" w:author="Administrator" w:date="2018-07-07T23:55:00Z">
              <w:rPr>
                <w:rFonts w:ascii="Times New Roman" w:hAnsi="Times New Roman" w:eastAsia="楷体" w:cs="Times New Roman"/>
                <w:sz w:val="18"/>
                <w:szCs w:val="18"/>
              </w:rPr>
            </w:rPrChange>
          </w:rPr>
          <w:t xml:space="preserve">   (b)</w:t>
        </w:r>
      </w:ins>
    </w:p>
    <w:p>
      <w:pPr>
        <w:spacing w:line="480" w:lineRule="auto"/>
        <w:jc w:val="center"/>
        <w:rPr>
          <w:ins w:id="1994" w:author="Administrator" w:date="2018-07-07T11:51:00Z"/>
          <w:rFonts w:ascii="Times New Roman" w:hAnsi="Times New Roman" w:eastAsia="楷体" w:cs="Times New Roman"/>
          <w:highlight w:val="green"/>
          <w:rPrChange w:id="1995" w:author="Administrator" w:date="2018-07-07T23:55:00Z">
            <w:rPr>
              <w:ins w:id="1996" w:author="Administrator" w:date="2018-07-07T11:51:00Z"/>
              <w:rFonts w:ascii="Times New Roman" w:hAnsi="Times New Roman" w:eastAsia="楷体" w:cs="Times New Roman"/>
            </w:rPr>
          </w:rPrChange>
        </w:rPr>
      </w:pPr>
    </w:p>
    <w:p>
      <w:pPr>
        <w:spacing w:line="480" w:lineRule="auto"/>
        <w:jc w:val="center"/>
        <w:rPr>
          <w:ins w:id="1997" w:author="Administrator" w:date="2018-07-07T11:51:00Z"/>
          <w:rFonts w:ascii="Times New Roman" w:hAnsi="Times New Roman" w:eastAsia="楷体" w:cs="Times New Roman"/>
          <w:highlight w:val="green"/>
          <w:rPrChange w:id="1998" w:author="Administrator" w:date="2018-07-07T23:55:00Z">
            <w:rPr>
              <w:ins w:id="1999" w:author="Administrator" w:date="2018-07-07T11:51:00Z"/>
              <w:rFonts w:ascii="Times New Roman" w:hAnsi="Times New Roman" w:eastAsia="楷体" w:cs="Times New Roman"/>
            </w:rPr>
          </w:rPrChange>
        </w:rPr>
      </w:pPr>
      <w:ins w:id="2000" w:author="Administrator" w:date="2018-07-07T11:51:00Z">
        <w:del w:id="2001" w:author="LWQ" w:date="2018-07-07T16:00:00Z">
          <w:r>
            <w:rPr>
              <w:rFonts w:ascii="Times New Roman" w:hAnsi="Times New Roman" w:eastAsia="楷体" w:cs="Times New Roman"/>
              <w:highlight w:val="green"/>
              <w:lang w:eastAsia="zh-CN"/>
              <w:rPrChange w:id="2005" w:author="" w:date="">
                <w:rPr>
                  <w:lang w:eastAsia="zh-CN"/>
                </w:rPr>
              </w:rPrChange>
            </w:rPr>
            <w:drawing>
              <wp:inline distT="0" distB="0" distL="0" distR="0">
                <wp:extent cx="2340610" cy="2340610"/>
                <wp:effectExtent l="0" t="0" r="2540" b="2540"/>
                <wp:docPr id="36" name="Picture 40"/>
                <wp:cNvGraphicFramePr/>
                <a:graphic xmlns:a="http://schemas.openxmlformats.org/drawingml/2006/main">
                  <a:graphicData uri="http://schemas.openxmlformats.org/drawingml/2006/picture">
                    <pic:pic xmlns:pic="http://schemas.openxmlformats.org/drawingml/2006/picture">
                      <pic:nvPicPr>
                        <pic:cNvPr id="36" name="Picture 40"/>
                        <pic:cNvPicPr/>
                      </pic:nvPicPr>
                      <pic:blipFill>
                        <a:blip r:embed="rId145"/>
                        <a:srcRect l="4117" t="8067" r="3347" b="5814"/>
                        <a:stretch>
                          <a:fillRect/>
                        </a:stretch>
                      </pic:blipFill>
                      <pic:spPr>
                        <a:xfrm>
                          <a:off x="0" y="0"/>
                          <a:ext cx="2340864" cy="2340864"/>
                        </a:xfrm>
                        <a:prstGeom prst="rect">
                          <a:avLst/>
                        </a:prstGeom>
                        <a:ln>
                          <a:noFill/>
                        </a:ln>
                      </pic:spPr>
                    </pic:pic>
                  </a:graphicData>
                </a:graphic>
              </wp:inline>
            </w:drawing>
          </w:r>
        </w:del>
      </w:ins>
      <w:ins w:id="2006" w:author="Administrator" w:date="2018-07-07T11:51:00Z">
        <w:del w:id="2007" w:author="LWQ" w:date="2018-07-07T21:01:00Z">
          <w:r>
            <w:rPr>
              <w:rFonts w:ascii="Times New Roman" w:hAnsi="Times New Roman" w:eastAsia="楷体" w:cs="Times New Roman"/>
              <w:highlight w:val="green"/>
              <w:lang w:eastAsia="zh-CN"/>
              <w:rPrChange w:id="2011" w:author="" w:date="">
                <w:rPr>
                  <w:lang w:eastAsia="zh-CN"/>
                </w:rPr>
              </w:rPrChange>
            </w:rPr>
            <w:drawing>
              <wp:inline distT="0" distB="0" distL="0" distR="0">
                <wp:extent cx="2340610" cy="2340610"/>
                <wp:effectExtent l="0" t="0" r="2540" b="2540"/>
                <wp:docPr id="37" name="Picture 41"/>
                <wp:cNvGraphicFramePr/>
                <a:graphic xmlns:a="http://schemas.openxmlformats.org/drawingml/2006/main">
                  <a:graphicData uri="http://schemas.openxmlformats.org/drawingml/2006/picture">
                    <pic:pic xmlns:pic="http://schemas.openxmlformats.org/drawingml/2006/picture">
                      <pic:nvPicPr>
                        <pic:cNvPr id="37" name="Picture 41"/>
                        <pic:cNvPicPr/>
                      </pic:nvPicPr>
                      <pic:blipFill>
                        <a:blip r:embed="rId146"/>
                        <a:srcRect l="4740" t="8278" r="3322" b="6246"/>
                        <a:stretch>
                          <a:fillRect/>
                        </a:stretch>
                      </pic:blipFill>
                      <pic:spPr>
                        <a:xfrm>
                          <a:off x="0" y="0"/>
                          <a:ext cx="2340864" cy="2340864"/>
                        </a:xfrm>
                        <a:prstGeom prst="rect">
                          <a:avLst/>
                        </a:prstGeom>
                        <a:ln>
                          <a:noFill/>
                        </a:ln>
                      </pic:spPr>
                    </pic:pic>
                  </a:graphicData>
                </a:graphic>
              </wp:inline>
            </w:drawing>
          </w:r>
        </w:del>
      </w:ins>
      <w:ins w:id="2012" w:author="LWQ" w:date="2018-07-07T21:01:00Z">
        <w:r>
          <w:rPr>
            <w:rFonts w:ascii="Times New Roman" w:hAnsi="Times New Roman" w:eastAsia="楷体" w:cs="Times New Roman"/>
            <w:highlight w:val="green"/>
            <w:lang w:eastAsia="zh-CN"/>
            <w:rPrChange w:id="2015" w:author="" w:date="">
              <w:rPr>
                <w:lang w:eastAsia="zh-CN"/>
              </w:rPr>
            </w:rPrChange>
          </w:rPr>
          <w:drawing>
            <wp:inline distT="0" distB="0" distL="0" distR="0">
              <wp:extent cx="2339975" cy="23399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7">
                        <a:extLst>
                          <a:ext uri="{28A0092B-C50C-407E-A947-70E740481C1C}">
                            <a14:useLocalDpi xmlns:a14="http://schemas.microsoft.com/office/drawing/2010/main" val="0"/>
                          </a:ext>
                        </a:extLst>
                      </a:blip>
                      <a:srcRect t="1907" r="7270" b="1"/>
                      <a:stretch>
                        <a:fillRect/>
                      </a:stretch>
                    </pic:blipFill>
                    <pic:spPr>
                      <a:xfrm>
                        <a:off x="0" y="0"/>
                        <a:ext cx="2340000" cy="2340000"/>
                      </a:xfrm>
                      <a:prstGeom prst="rect">
                        <a:avLst/>
                      </a:prstGeom>
                      <a:noFill/>
                      <a:ln>
                        <a:noFill/>
                      </a:ln>
                    </pic:spPr>
                  </pic:pic>
                </a:graphicData>
              </a:graphic>
            </wp:inline>
          </w:drawing>
        </w:r>
      </w:ins>
    </w:p>
    <w:p>
      <w:pPr>
        <w:spacing w:line="480" w:lineRule="auto"/>
        <w:jc w:val="center"/>
        <w:rPr>
          <w:ins w:id="2016" w:author="Administrator" w:date="2018-07-07T11:51:00Z"/>
          <w:rFonts w:ascii="Times New Roman" w:hAnsi="Times New Roman" w:eastAsia="楷体" w:cs="Times New Roman"/>
          <w:highlight w:val="green"/>
          <w:rPrChange w:id="2017" w:author="Administrator" w:date="2018-07-07T23:55:00Z">
            <w:rPr>
              <w:ins w:id="2018" w:author="Administrator" w:date="2018-07-07T11:51:00Z"/>
              <w:rFonts w:ascii="Times New Roman" w:hAnsi="Times New Roman" w:eastAsia="楷体" w:cs="Times New Roman"/>
            </w:rPr>
          </w:rPrChange>
        </w:rPr>
      </w:pPr>
      <w:ins w:id="2019" w:author="Administrator" w:date="2018-07-07T11:51:00Z">
        <w:del w:id="2020" w:author="LWQ" w:date="2018-07-07T16:00:00Z">
          <w:r>
            <w:rPr>
              <w:rFonts w:ascii="Times New Roman" w:hAnsi="Times New Roman" w:eastAsia="楷体" w:cs="Times New Roman"/>
              <w:sz w:val="18"/>
              <w:szCs w:val="18"/>
              <w:highlight w:val="green"/>
              <w:rPrChange w:id="2021" w:author="Administrator" w:date="2018-07-07T23:55:00Z">
                <w:rPr>
                  <w:rFonts w:ascii="Times New Roman" w:hAnsi="Times New Roman" w:eastAsia="楷体" w:cs="Times New Roman"/>
                  <w:sz w:val="18"/>
                  <w:szCs w:val="18"/>
                </w:rPr>
              </w:rPrChange>
            </w:rPr>
            <w:delText xml:space="preserve">(c)        </w:delText>
          </w:r>
        </w:del>
      </w:ins>
      <w:ins w:id="2022" w:author="Administrator" w:date="2018-07-07T11:51:00Z">
        <w:r>
          <w:rPr>
            <w:rFonts w:ascii="Times New Roman" w:hAnsi="Times New Roman" w:eastAsia="楷体" w:cs="Times New Roman"/>
            <w:sz w:val="18"/>
            <w:szCs w:val="18"/>
            <w:highlight w:val="green"/>
            <w:rPrChange w:id="2023" w:author="Administrator" w:date="2018-07-07T23:55:00Z">
              <w:rPr>
                <w:rFonts w:ascii="Times New Roman" w:hAnsi="Times New Roman" w:eastAsia="楷体" w:cs="Times New Roman"/>
                <w:sz w:val="18"/>
                <w:szCs w:val="18"/>
              </w:rPr>
            </w:rPrChange>
          </w:rPr>
          <w:t xml:space="preserve">  (</w:t>
        </w:r>
      </w:ins>
      <w:ins w:id="2024" w:author="Administrator" w:date="2018-07-07T11:51:00Z">
        <w:del w:id="2025" w:author="LWQ" w:date="2018-07-07T16:00:00Z">
          <w:r>
            <w:rPr>
              <w:rFonts w:ascii="Times New Roman" w:hAnsi="Times New Roman" w:eastAsia="楷体" w:cs="Times New Roman"/>
              <w:sz w:val="18"/>
              <w:szCs w:val="18"/>
              <w:highlight w:val="green"/>
              <w:rPrChange w:id="2026" w:author="Administrator" w:date="2018-07-07T23:55:00Z">
                <w:rPr>
                  <w:rFonts w:ascii="Times New Roman" w:hAnsi="Times New Roman" w:eastAsia="楷体" w:cs="Times New Roman"/>
                  <w:sz w:val="18"/>
                  <w:szCs w:val="18"/>
                </w:rPr>
              </w:rPrChange>
            </w:rPr>
            <w:delText>d</w:delText>
          </w:r>
        </w:del>
      </w:ins>
      <w:ins w:id="2027" w:author="LWQ" w:date="2018-07-07T16:00:00Z">
        <w:r>
          <w:rPr>
            <w:rFonts w:ascii="Times New Roman" w:hAnsi="Times New Roman" w:eastAsia="楷体" w:cs="Times New Roman"/>
            <w:sz w:val="18"/>
            <w:szCs w:val="18"/>
            <w:highlight w:val="green"/>
            <w:lang w:eastAsia="zh-CN"/>
            <w:rPrChange w:id="2028" w:author="Administrator" w:date="2018-07-07T23:55:00Z">
              <w:rPr>
                <w:rFonts w:ascii="Times New Roman" w:hAnsi="Times New Roman" w:eastAsia="楷体" w:cs="Times New Roman"/>
                <w:sz w:val="18"/>
                <w:szCs w:val="18"/>
                <w:lang w:eastAsia="zh-CN"/>
              </w:rPr>
            </w:rPrChange>
          </w:rPr>
          <w:t>c</w:t>
        </w:r>
      </w:ins>
      <w:ins w:id="2029" w:author="Administrator" w:date="2018-07-07T11:51:00Z">
        <w:r>
          <w:rPr>
            <w:rFonts w:ascii="Times New Roman" w:hAnsi="Times New Roman" w:eastAsia="楷体" w:cs="Times New Roman"/>
            <w:sz w:val="18"/>
            <w:szCs w:val="18"/>
            <w:highlight w:val="green"/>
            <w:rPrChange w:id="2030" w:author="Administrator" w:date="2018-07-07T23:55:00Z">
              <w:rPr>
                <w:rFonts w:ascii="Times New Roman" w:hAnsi="Times New Roman" w:eastAsia="楷体" w:cs="Times New Roman"/>
                <w:sz w:val="18"/>
                <w:szCs w:val="18"/>
              </w:rPr>
            </w:rPrChange>
          </w:rPr>
          <w:t>)</w:t>
        </w:r>
      </w:ins>
    </w:p>
    <w:p>
      <w:pPr>
        <w:spacing w:line="480" w:lineRule="auto"/>
        <w:jc w:val="center"/>
        <w:rPr>
          <w:ins w:id="2032" w:author="Administrator" w:date="2018-07-07T11:51:00Z"/>
          <w:rFonts w:ascii="Times New Roman" w:hAnsi="Times New Roman" w:eastAsia="楷体" w:cs="Times New Roman"/>
          <w:color w:val="000000"/>
          <w:sz w:val="18"/>
          <w:szCs w:val="18"/>
          <w:lang w:eastAsia="zh-CN"/>
          <w:rPrChange w:id="2033" w:author="Administrator" w:date="2018-07-07T11:52:00Z">
            <w:rPr>
              <w:ins w:id="2034" w:author="Administrator" w:date="2018-07-07T11:51:00Z"/>
              <w:rFonts w:ascii="Times New Roman" w:hAnsi="Times New Roman" w:cs="Times New Roman"/>
              <w:color w:val="000000"/>
              <w:sz w:val="18"/>
              <w:szCs w:val="18"/>
              <w:lang w:eastAsia="zh-CN"/>
            </w:rPr>
          </w:rPrChange>
        </w:rPr>
        <w:pPrChange w:id="2031" w:author="Administrator" w:date="2018-07-07T11:52:00Z">
          <w:pPr>
            <w:pStyle w:val="2"/>
            <w:jc w:val="center"/>
          </w:pPr>
        </w:pPrChange>
      </w:pPr>
      <w:ins w:id="2035" w:author="Administrator" w:date="2018-07-07T11:52:00Z">
        <w:r>
          <w:rPr>
            <w:rFonts w:ascii="Times New Roman" w:hAnsi="Times New Roman" w:cs="Times New Roman"/>
            <w:color w:val="000000"/>
            <w:sz w:val="18"/>
            <w:szCs w:val="18"/>
            <w:highlight w:val="green"/>
            <w:rPrChange w:id="2036" w:author="Administrator" w:date="2018-07-07T23:55:00Z">
              <w:rPr>
                <w:rFonts w:ascii="Times New Roman" w:hAnsi="Times New Roman" w:cs="Times New Roman"/>
                <w:color w:val="000000"/>
                <w:sz w:val="18"/>
                <w:szCs w:val="18"/>
              </w:rPr>
            </w:rPrChange>
          </w:rPr>
          <w:t xml:space="preserve">Figure 7: Seismic records obtained with different methods. </w:t>
        </w:r>
      </w:ins>
      <w:ins w:id="2037" w:author="Administrator" w:date="2018-07-07T11:52:00Z">
        <w:del w:id="2038" w:author="LWQ" w:date="2018-07-07T16:01:00Z">
          <w:r>
            <w:rPr>
              <w:rFonts w:ascii="Times New Roman" w:hAnsi="Times New Roman" w:eastAsia="楷体" w:cs="Times New Roman"/>
              <w:sz w:val="18"/>
              <w:szCs w:val="18"/>
              <w:highlight w:val="green"/>
              <w:rPrChange w:id="2039" w:author="Administrator" w:date="2018-07-07T23:55:00Z">
                <w:rPr>
                  <w:rFonts w:ascii="Times New Roman" w:hAnsi="Times New Roman" w:eastAsia="楷体" w:cs="Times New Roman"/>
                  <w:sz w:val="18"/>
                  <w:szCs w:val="18"/>
                </w:rPr>
              </w:rPrChange>
            </w:rPr>
            <w:delText xml:space="preserve">(a)the traditional staggered grid FD scheme with FD coefficients determined in the space domain by Taylor expansion method; </w:delText>
          </w:r>
        </w:del>
      </w:ins>
      <w:ins w:id="2040" w:author="Administrator" w:date="2018-07-07T11:52:00Z">
        <w:r>
          <w:rPr>
            <w:rFonts w:ascii="Times New Roman" w:hAnsi="Times New Roman" w:eastAsia="楷体" w:cs="Times New Roman"/>
            <w:sz w:val="18"/>
            <w:szCs w:val="18"/>
            <w:highlight w:val="green"/>
            <w:rPrChange w:id="2041" w:author="Administrator" w:date="2018-07-07T23:55:00Z">
              <w:rPr>
                <w:rFonts w:ascii="Times New Roman" w:hAnsi="Times New Roman" w:eastAsia="楷体" w:cs="Times New Roman"/>
                <w:sz w:val="18"/>
                <w:szCs w:val="18"/>
              </w:rPr>
            </w:rPrChange>
          </w:rPr>
          <w:t>(</w:t>
        </w:r>
      </w:ins>
      <w:ins w:id="2042" w:author="Administrator" w:date="2018-07-07T11:52:00Z">
        <w:del w:id="2043" w:author="LWQ" w:date="2018-07-07T16:01:00Z">
          <w:r>
            <w:rPr>
              <w:rFonts w:ascii="Times New Roman" w:hAnsi="Times New Roman" w:eastAsia="楷体" w:cs="Times New Roman"/>
              <w:sz w:val="18"/>
              <w:szCs w:val="18"/>
              <w:highlight w:val="green"/>
              <w:rPrChange w:id="2044" w:author="Administrator" w:date="2018-07-07T23:55:00Z">
                <w:rPr>
                  <w:rFonts w:ascii="Times New Roman" w:hAnsi="Times New Roman" w:eastAsia="楷体" w:cs="Times New Roman"/>
                  <w:sz w:val="18"/>
                  <w:szCs w:val="18"/>
                </w:rPr>
              </w:rPrChange>
            </w:rPr>
            <w:delText>b</w:delText>
          </w:r>
        </w:del>
      </w:ins>
      <w:ins w:id="2045" w:author="LWQ" w:date="2018-07-07T16:01:00Z">
        <w:r>
          <w:rPr>
            <w:rFonts w:ascii="Times New Roman" w:hAnsi="Times New Roman" w:eastAsia="楷体" w:cs="Times New Roman"/>
            <w:sz w:val="18"/>
            <w:szCs w:val="18"/>
            <w:highlight w:val="green"/>
            <w:lang w:eastAsia="zh-CN"/>
            <w:rPrChange w:id="2046" w:author="Administrator" w:date="2018-07-07T23:55:00Z">
              <w:rPr>
                <w:rFonts w:ascii="Times New Roman" w:hAnsi="Times New Roman" w:eastAsia="楷体" w:cs="Times New Roman"/>
                <w:sz w:val="18"/>
                <w:szCs w:val="18"/>
                <w:lang w:eastAsia="zh-CN"/>
              </w:rPr>
            </w:rPrChange>
          </w:rPr>
          <w:t>a</w:t>
        </w:r>
      </w:ins>
      <w:ins w:id="2047" w:author="Administrator" w:date="2018-07-07T11:52:00Z">
        <w:r>
          <w:rPr>
            <w:rFonts w:ascii="Times New Roman" w:hAnsi="Times New Roman" w:eastAsia="楷体" w:cs="Times New Roman"/>
            <w:sz w:val="18"/>
            <w:szCs w:val="18"/>
            <w:highlight w:val="green"/>
            <w:rPrChange w:id="2048" w:author="Administrator" w:date="2018-07-07T23:55:00Z">
              <w:rPr>
                <w:rFonts w:ascii="Times New Roman" w:hAnsi="Times New Roman" w:eastAsia="楷体" w:cs="Times New Roman"/>
                <w:sz w:val="18"/>
                <w:szCs w:val="18"/>
              </w:rPr>
            </w:rPrChange>
          </w:rPr>
          <w:t>)</w:t>
        </w:r>
      </w:ins>
      <w:ins w:id="2049" w:author="Administrator" w:date="2018-07-08T11:46:00Z">
        <w:r>
          <w:rPr>
            <w:rFonts w:hint="eastAsia" w:ascii="Times New Roman" w:hAnsi="Times New Roman" w:eastAsia="楷体" w:cs="Times New Roman"/>
            <w:sz w:val="18"/>
            <w:szCs w:val="18"/>
            <w:highlight w:val="green"/>
            <w:lang w:eastAsia="zh-CN"/>
          </w:rPr>
          <w:t xml:space="preserve"> </w:t>
        </w:r>
      </w:ins>
      <w:ins w:id="2050" w:author="Administrator" w:date="2018-07-07T11:52:00Z">
        <w:r>
          <w:rPr>
            <w:rFonts w:ascii="Times New Roman" w:hAnsi="Times New Roman" w:eastAsia="楷体" w:cs="Times New Roman"/>
            <w:sz w:val="18"/>
            <w:szCs w:val="18"/>
            <w:highlight w:val="green"/>
            <w:rPrChange w:id="2051" w:author="Administrator" w:date="2018-07-07T23:55:00Z">
              <w:rPr>
                <w:rFonts w:ascii="Times New Roman" w:hAnsi="Times New Roman" w:eastAsia="楷体" w:cs="Times New Roman"/>
                <w:sz w:val="18"/>
                <w:szCs w:val="18"/>
              </w:rPr>
            </w:rPrChange>
          </w:rPr>
          <w:t>the traditional staggered</w:t>
        </w:r>
      </w:ins>
      <w:ins w:id="2052" w:author="LWQ" w:date="2018-07-07T16:01:00Z">
        <w:r>
          <w:rPr>
            <w:rFonts w:ascii="Times New Roman" w:hAnsi="Times New Roman" w:eastAsia="楷体" w:cs="Times New Roman"/>
            <w:sz w:val="18"/>
            <w:szCs w:val="18"/>
            <w:highlight w:val="green"/>
            <w:lang w:eastAsia="zh-CN"/>
            <w:rPrChange w:id="2053" w:author="Administrator" w:date="2018-07-07T23:55:00Z">
              <w:rPr>
                <w:rFonts w:ascii="Times New Roman" w:hAnsi="Times New Roman" w:eastAsia="楷体" w:cs="Times New Roman"/>
                <w:sz w:val="18"/>
                <w:szCs w:val="18"/>
                <w:lang w:eastAsia="zh-CN"/>
              </w:rPr>
            </w:rPrChange>
          </w:rPr>
          <w:t>-</w:t>
        </w:r>
      </w:ins>
      <w:ins w:id="2054" w:author="Administrator" w:date="2018-07-07T11:52:00Z">
        <w:r>
          <w:rPr>
            <w:rFonts w:ascii="Times New Roman" w:hAnsi="Times New Roman" w:eastAsia="楷体" w:cs="Times New Roman"/>
            <w:sz w:val="18"/>
            <w:szCs w:val="18"/>
            <w:highlight w:val="green"/>
            <w:rPrChange w:id="2055" w:author="Administrator" w:date="2018-07-07T23:55:00Z">
              <w:rPr>
                <w:rFonts w:ascii="Times New Roman" w:hAnsi="Times New Roman" w:eastAsia="楷体" w:cs="Times New Roman"/>
                <w:sz w:val="18"/>
                <w:szCs w:val="18"/>
              </w:rPr>
            </w:rPrChange>
          </w:rPr>
          <w:t>grid FD scheme with FD coefficients determined in the time-space domain by</w:t>
        </w:r>
      </w:ins>
      <w:ins w:id="2056" w:author="Administrator" w:date="2018-07-08T11:45:00Z">
        <w:r>
          <w:rPr>
            <w:rFonts w:hint="eastAsia" w:ascii="Times New Roman" w:hAnsi="Times New Roman" w:eastAsia="楷体" w:cs="Times New Roman"/>
            <w:sz w:val="18"/>
            <w:szCs w:val="18"/>
            <w:highlight w:val="green"/>
            <w:lang w:eastAsia="zh-CN"/>
          </w:rPr>
          <w:t xml:space="preserve"> the </w:t>
        </w:r>
      </w:ins>
      <w:ins w:id="2057" w:author="Administrator" w:date="2018-07-07T11:52:00Z">
        <w:r>
          <w:rPr>
            <w:rFonts w:ascii="Times New Roman" w:hAnsi="Times New Roman" w:eastAsia="楷体" w:cs="Times New Roman"/>
            <w:sz w:val="18"/>
            <w:szCs w:val="18"/>
            <w:highlight w:val="green"/>
            <w:rPrChange w:id="2058" w:author="Administrator" w:date="2018-07-07T23:55:00Z">
              <w:rPr>
                <w:rFonts w:ascii="Times New Roman" w:hAnsi="Times New Roman" w:eastAsia="楷体" w:cs="Times New Roman"/>
                <w:sz w:val="18"/>
                <w:szCs w:val="18"/>
              </w:rPr>
            </w:rPrChange>
          </w:rPr>
          <w:t xml:space="preserve"> least</w:t>
        </w:r>
      </w:ins>
      <w:ins w:id="2059" w:author="Administrator" w:date="2018-07-07T11:52:00Z">
        <w:r>
          <w:rPr>
            <w:rFonts w:ascii="Times New Roman" w:hAnsi="Times New Roman" w:eastAsia="楷体" w:cs="Times New Roman"/>
            <w:sz w:val="18"/>
            <w:szCs w:val="18"/>
            <w:highlight w:val="green"/>
          </w:rPr>
          <w:t>-</w:t>
        </w:r>
      </w:ins>
      <w:ins w:id="2060" w:author="Administrator" w:date="2018-07-07T11:52:00Z">
        <w:r>
          <w:rPr>
            <w:rFonts w:ascii="Times New Roman" w:hAnsi="Times New Roman" w:eastAsia="楷体" w:cs="Times New Roman"/>
            <w:sz w:val="18"/>
            <w:szCs w:val="18"/>
            <w:highlight w:val="green"/>
            <w:rPrChange w:id="2061" w:author="Administrator" w:date="2018-07-07T23:55:00Z">
              <w:rPr>
                <w:rFonts w:ascii="Times New Roman" w:hAnsi="Times New Roman" w:eastAsia="楷体" w:cs="Times New Roman"/>
                <w:sz w:val="18"/>
                <w:szCs w:val="18"/>
              </w:rPr>
            </w:rPrChange>
          </w:rPr>
          <w:t>squares method; (</w:t>
        </w:r>
      </w:ins>
      <w:ins w:id="2062" w:author="Administrator" w:date="2018-07-07T22:35:00Z">
        <w:r>
          <w:rPr>
            <w:rFonts w:ascii="Times New Roman" w:hAnsi="Times New Roman" w:eastAsia="楷体" w:cs="Times New Roman"/>
            <w:sz w:val="18"/>
            <w:szCs w:val="18"/>
            <w:highlight w:val="green"/>
            <w:lang w:eastAsia="zh-CN"/>
            <w:rPrChange w:id="2063" w:author="Administrator" w:date="2018-07-07T23:55:00Z">
              <w:rPr>
                <w:rFonts w:ascii="Times New Roman" w:hAnsi="Times New Roman" w:eastAsia="楷体" w:cs="Times New Roman"/>
                <w:sz w:val="18"/>
                <w:szCs w:val="18"/>
                <w:lang w:eastAsia="zh-CN"/>
              </w:rPr>
            </w:rPrChange>
          </w:rPr>
          <w:t>b</w:t>
        </w:r>
      </w:ins>
      <w:ins w:id="2064" w:author="Administrator" w:date="2018-07-07T11:52:00Z">
        <w:r>
          <w:rPr>
            <w:rFonts w:ascii="Times New Roman" w:hAnsi="Times New Roman" w:eastAsia="楷体" w:cs="Times New Roman"/>
            <w:sz w:val="18"/>
            <w:szCs w:val="18"/>
            <w:highlight w:val="green"/>
            <w:rPrChange w:id="2065" w:author="Administrator" w:date="2018-07-07T23:55:00Z">
              <w:rPr>
                <w:rFonts w:ascii="Times New Roman" w:hAnsi="Times New Roman" w:eastAsia="楷体" w:cs="Times New Roman"/>
                <w:sz w:val="18"/>
                <w:szCs w:val="18"/>
              </w:rPr>
            </w:rPrChange>
          </w:rPr>
          <w:t xml:space="preserve">)the </w:t>
        </w:r>
      </w:ins>
      <w:ins w:id="2066" w:author="Administrator" w:date="2018-07-07T11:52:00Z">
        <w:del w:id="2067" w:author="LWQ" w:date="2018-07-07T16:01:00Z">
          <w:r>
            <w:rPr>
              <w:rFonts w:ascii="Times New Roman" w:hAnsi="Times New Roman" w:eastAsia="楷体" w:cs="Times New Roman"/>
              <w:sz w:val="18"/>
              <w:szCs w:val="18"/>
              <w:highlight w:val="green"/>
              <w:rPrChange w:id="2068" w:author="Administrator" w:date="2018-07-07T23:55:00Z">
                <w:rPr>
                  <w:rFonts w:ascii="Times New Roman" w:hAnsi="Times New Roman" w:eastAsia="楷体" w:cs="Times New Roman"/>
                  <w:sz w:val="18"/>
                  <w:szCs w:val="18"/>
                </w:rPr>
              </w:rPrChange>
            </w:rPr>
            <w:delText>new</w:delText>
          </w:r>
        </w:del>
      </w:ins>
      <w:ins w:id="2069" w:author="LWQ" w:date="2018-07-07T16:01:00Z">
        <w:r>
          <w:rPr>
            <w:rFonts w:ascii="Times New Roman" w:hAnsi="Times New Roman" w:eastAsia="楷体" w:cs="Times New Roman"/>
            <w:sz w:val="18"/>
            <w:szCs w:val="18"/>
            <w:highlight w:val="green"/>
            <w:lang w:eastAsia="zh-CN"/>
            <w:rPrChange w:id="2070" w:author="Administrator" w:date="2018-07-07T23:55:00Z">
              <w:rPr>
                <w:rFonts w:ascii="Times New Roman" w:hAnsi="Times New Roman" w:eastAsia="楷体" w:cs="Times New Roman"/>
                <w:sz w:val="18"/>
                <w:szCs w:val="18"/>
                <w:lang w:eastAsia="zh-CN"/>
              </w:rPr>
            </w:rPrChange>
          </w:rPr>
          <w:t>simplified</w:t>
        </w:r>
      </w:ins>
      <w:ins w:id="2071" w:author="Administrator" w:date="2018-07-07T11:52:00Z">
        <w:r>
          <w:rPr>
            <w:rFonts w:ascii="Times New Roman" w:hAnsi="Times New Roman" w:eastAsia="楷体" w:cs="Times New Roman"/>
            <w:sz w:val="18"/>
            <w:szCs w:val="18"/>
            <w:highlight w:val="green"/>
            <w:rPrChange w:id="2072" w:author="Administrator" w:date="2018-07-07T23:55:00Z">
              <w:rPr>
                <w:rFonts w:ascii="Times New Roman" w:hAnsi="Times New Roman" w:eastAsia="楷体" w:cs="Times New Roman"/>
                <w:sz w:val="18"/>
                <w:szCs w:val="18"/>
              </w:rPr>
            </w:rPrChange>
          </w:rPr>
          <w:t xml:space="preserve"> staggered</w:t>
        </w:r>
      </w:ins>
      <w:ins w:id="2073" w:author="LWQ" w:date="2018-07-07T16:01:00Z">
        <w:r>
          <w:rPr>
            <w:rFonts w:ascii="Times New Roman" w:hAnsi="Times New Roman" w:eastAsia="楷体" w:cs="Times New Roman"/>
            <w:sz w:val="18"/>
            <w:szCs w:val="18"/>
            <w:highlight w:val="green"/>
            <w:lang w:eastAsia="zh-CN"/>
            <w:rPrChange w:id="2074" w:author="Administrator" w:date="2018-07-07T23:55:00Z">
              <w:rPr>
                <w:rFonts w:ascii="Times New Roman" w:hAnsi="Times New Roman" w:eastAsia="楷体" w:cs="Times New Roman"/>
                <w:sz w:val="18"/>
                <w:szCs w:val="18"/>
                <w:lang w:eastAsia="zh-CN"/>
              </w:rPr>
            </w:rPrChange>
          </w:rPr>
          <w:t>-</w:t>
        </w:r>
      </w:ins>
      <w:ins w:id="2075" w:author="Administrator" w:date="2018-07-07T11:52:00Z">
        <w:r>
          <w:rPr>
            <w:rFonts w:ascii="Times New Roman" w:hAnsi="Times New Roman" w:eastAsia="楷体" w:cs="Times New Roman"/>
            <w:sz w:val="18"/>
            <w:szCs w:val="18"/>
            <w:highlight w:val="green"/>
            <w:rPrChange w:id="2076" w:author="Administrator" w:date="2018-07-07T23:55:00Z">
              <w:rPr>
                <w:rFonts w:ascii="Times New Roman" w:hAnsi="Times New Roman" w:eastAsia="楷体" w:cs="Times New Roman"/>
                <w:sz w:val="18"/>
                <w:szCs w:val="18"/>
              </w:rPr>
            </w:rPrChange>
          </w:rPr>
          <w:t>grid FD scheme with FD coefficients determined in the time-space domain by the linear method; (</w:t>
        </w:r>
      </w:ins>
      <w:ins w:id="2077" w:author="Administrator" w:date="2018-07-07T11:52:00Z">
        <w:del w:id="2078" w:author="LWQ" w:date="2018-07-07T16:01:00Z">
          <w:r>
            <w:rPr>
              <w:rFonts w:ascii="Times New Roman" w:hAnsi="Times New Roman" w:eastAsia="楷体" w:cs="Times New Roman"/>
              <w:sz w:val="18"/>
              <w:szCs w:val="18"/>
              <w:highlight w:val="green"/>
              <w:rPrChange w:id="2079" w:author="Administrator" w:date="2018-07-07T23:55:00Z">
                <w:rPr>
                  <w:rFonts w:ascii="Times New Roman" w:hAnsi="Times New Roman" w:eastAsia="楷体" w:cs="Times New Roman"/>
                  <w:sz w:val="18"/>
                  <w:szCs w:val="18"/>
                </w:rPr>
              </w:rPrChange>
            </w:rPr>
            <w:delText>d</w:delText>
          </w:r>
        </w:del>
      </w:ins>
      <w:ins w:id="2080" w:author="LWQ" w:date="2018-07-07T16:01:00Z">
        <w:r>
          <w:rPr>
            <w:rFonts w:ascii="Times New Roman" w:hAnsi="Times New Roman" w:eastAsia="楷体" w:cs="Times New Roman"/>
            <w:sz w:val="18"/>
            <w:szCs w:val="18"/>
            <w:highlight w:val="green"/>
            <w:lang w:eastAsia="zh-CN"/>
            <w:rPrChange w:id="2081" w:author="Administrator" w:date="2018-07-07T23:55:00Z">
              <w:rPr>
                <w:rFonts w:ascii="Times New Roman" w:hAnsi="Times New Roman" w:eastAsia="楷体" w:cs="Times New Roman"/>
                <w:sz w:val="18"/>
                <w:szCs w:val="18"/>
                <w:lang w:eastAsia="zh-CN"/>
              </w:rPr>
            </w:rPrChange>
          </w:rPr>
          <w:t>c</w:t>
        </w:r>
      </w:ins>
      <w:ins w:id="2082" w:author="Administrator" w:date="2018-07-07T11:52:00Z">
        <w:r>
          <w:rPr>
            <w:rFonts w:ascii="Times New Roman" w:hAnsi="Times New Roman" w:eastAsia="楷体" w:cs="Times New Roman"/>
            <w:sz w:val="18"/>
            <w:szCs w:val="18"/>
            <w:highlight w:val="green"/>
            <w:rPrChange w:id="2083" w:author="Administrator" w:date="2018-07-07T23:55:00Z">
              <w:rPr>
                <w:rFonts w:ascii="Times New Roman" w:hAnsi="Times New Roman" w:eastAsia="楷体" w:cs="Times New Roman"/>
                <w:sz w:val="18"/>
                <w:szCs w:val="18"/>
              </w:rPr>
            </w:rPrChange>
          </w:rPr>
          <w:t>)</w:t>
        </w:r>
      </w:ins>
      <w:ins w:id="2084" w:author="Administrator" w:date="2018-07-07T11:52:00Z">
        <w:r>
          <w:rPr>
            <w:rFonts w:ascii="Times New Roman" w:hAnsi="Times New Roman" w:cs="Times New Roman"/>
            <w:color w:val="000000"/>
            <w:sz w:val="18"/>
            <w:szCs w:val="18"/>
            <w:highlight w:val="green"/>
            <w:rPrChange w:id="2085" w:author="Administrator" w:date="2018-07-07T23:55:00Z">
              <w:rPr>
                <w:rFonts w:ascii="Times New Roman" w:hAnsi="Times New Roman" w:cs="Times New Roman"/>
                <w:color w:val="000000"/>
                <w:sz w:val="18"/>
                <w:szCs w:val="18"/>
              </w:rPr>
            </w:rPrChange>
          </w:rPr>
          <w:t xml:space="preserve"> the </w:t>
        </w:r>
      </w:ins>
      <w:ins w:id="2086" w:author="Administrator" w:date="2018-07-07T11:52:00Z">
        <w:del w:id="2087" w:author="LWQ" w:date="2018-07-07T20:59:00Z">
          <w:r>
            <w:rPr>
              <w:rFonts w:ascii="Times New Roman" w:hAnsi="Times New Roman" w:eastAsia="楷体" w:cs="Times New Roman"/>
              <w:sz w:val="18"/>
              <w:szCs w:val="18"/>
              <w:highlight w:val="green"/>
              <w:rPrChange w:id="2088" w:author="Administrator" w:date="2018-07-07T23:55:00Z">
                <w:rPr>
                  <w:rFonts w:ascii="Times New Roman" w:hAnsi="Times New Roman" w:eastAsia="楷体" w:cs="Times New Roman"/>
                  <w:sz w:val="18"/>
                  <w:szCs w:val="18"/>
                </w:rPr>
              </w:rPrChange>
            </w:rPr>
            <w:delText>pseudo-spectrum method</w:delText>
          </w:r>
        </w:del>
      </w:ins>
      <w:ins w:id="2089" w:author="LWQ" w:date="2018-07-07T20:59:00Z">
        <w:r>
          <w:rPr>
            <w:rFonts w:ascii="Times New Roman" w:hAnsi="Times New Roman" w:eastAsia="楷体" w:cs="Times New Roman"/>
            <w:sz w:val="18"/>
            <w:szCs w:val="18"/>
            <w:highlight w:val="green"/>
            <w:lang w:eastAsia="zh-CN"/>
            <w:rPrChange w:id="2090" w:author="Administrator" w:date="2018-07-07T23:55:00Z">
              <w:rPr>
                <w:rFonts w:ascii="Times New Roman" w:hAnsi="Times New Roman" w:eastAsia="楷体" w:cs="Times New Roman"/>
                <w:sz w:val="18"/>
                <w:szCs w:val="18"/>
                <w:lang w:eastAsia="zh-CN"/>
              </w:rPr>
            </w:rPrChange>
          </w:rPr>
          <w:t xml:space="preserve">difference </w:t>
        </w:r>
      </w:ins>
      <w:ins w:id="2091" w:author="LWQ" w:date="2018-07-07T21:00:00Z">
        <w:r>
          <w:rPr>
            <w:rFonts w:ascii="Times New Roman" w:hAnsi="Times New Roman" w:eastAsia="楷体" w:cs="Times New Roman"/>
            <w:sz w:val="18"/>
            <w:szCs w:val="18"/>
            <w:highlight w:val="green"/>
            <w:lang w:eastAsia="zh-CN"/>
            <w:rPrChange w:id="2092" w:author="Administrator" w:date="2018-07-07T23:55:00Z">
              <w:rPr>
                <w:rFonts w:ascii="Times New Roman" w:hAnsi="Times New Roman" w:eastAsia="楷体" w:cs="Times New Roman"/>
                <w:sz w:val="18"/>
                <w:szCs w:val="18"/>
                <w:lang w:eastAsia="zh-CN"/>
              </w:rPr>
            </w:rPrChange>
          </w:rPr>
          <w:t>between (a) and (b)</w:t>
        </w:r>
      </w:ins>
      <w:ins w:id="2093" w:author="Administrator" w:date="2018-07-07T11:52:00Z">
        <w:r>
          <w:rPr>
            <w:rFonts w:ascii="Times New Roman" w:hAnsi="Times New Roman" w:eastAsia="楷体" w:cs="Times New Roman"/>
            <w:sz w:val="18"/>
            <w:szCs w:val="18"/>
            <w:highlight w:val="green"/>
            <w:rPrChange w:id="2094" w:author="Administrator" w:date="2018-07-07T23:55:00Z">
              <w:rPr>
                <w:rFonts w:ascii="Times New Roman" w:hAnsi="Times New Roman" w:eastAsia="楷体" w:cs="Times New Roman"/>
                <w:sz w:val="18"/>
                <w:szCs w:val="18"/>
              </w:rPr>
            </w:rPrChange>
          </w:rPr>
          <w:t>.</w:t>
        </w:r>
      </w:ins>
    </w:p>
    <w:p>
      <w:pPr>
        <w:spacing w:line="480" w:lineRule="auto"/>
        <w:jc w:val="center"/>
        <w:rPr>
          <w:ins w:id="2095" w:author="Administrator" w:date="2018-07-07T11:51:00Z"/>
          <w:rFonts w:ascii="Times New Roman" w:hAnsi="Times New Roman" w:cs="Times New Roman"/>
          <w:color w:val="000000"/>
          <w:sz w:val="18"/>
          <w:szCs w:val="18"/>
          <w:highlight w:val="green"/>
          <w:rPrChange w:id="2096" w:author="Administrator" w:date="2018-07-07T23:55:00Z">
            <w:rPr>
              <w:ins w:id="2097" w:author="Administrator" w:date="2018-07-07T11:51:00Z"/>
              <w:rFonts w:ascii="Times New Roman" w:hAnsi="Times New Roman" w:cs="Times New Roman"/>
              <w:color w:val="000000"/>
              <w:sz w:val="18"/>
              <w:szCs w:val="18"/>
            </w:rPr>
          </w:rPrChange>
        </w:rPr>
      </w:pPr>
      <w:ins w:id="2098" w:author="Administrator" w:date="2018-07-07T11:51:00Z">
        <w:del w:id="2099" w:author="LWQ" w:date="2018-07-07T19:26:00Z">
          <w:r>
            <w:rPr>
              <w:rFonts w:ascii="Times New Roman" w:hAnsi="Times New Roman" w:cs="Times New Roman"/>
              <w:color w:val="000000"/>
              <w:sz w:val="18"/>
              <w:szCs w:val="18"/>
              <w:lang w:eastAsia="zh-CN"/>
              <w:rPrChange w:id="2103" w:author="" w:date="">
                <w:rPr>
                  <w:rFonts w:ascii="Tahoma" w:hAnsi="Tahoma" w:cs="Tahoma"/>
                  <w:sz w:val="16"/>
                  <w:szCs w:val="16"/>
                  <w:lang w:eastAsia="zh-CN"/>
                </w:rPr>
              </w:rPrChange>
            </w:rPr>
            <w:drawing>
              <wp:inline distT="0" distB="0" distL="0" distR="0">
                <wp:extent cx="2340610" cy="2340610"/>
                <wp:effectExtent l="0" t="0" r="2540" b="2540"/>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4"/>
                        <pic:cNvPicPr>
                          <a:picLocks noChangeAspect="1" noChangeArrowheads="1"/>
                        </pic:cNvPicPr>
                      </pic:nvPicPr>
                      <pic:blipFill>
                        <a:blip r:embed="rId148">
                          <a:extLst>
                            <a:ext uri="{28A0092B-C50C-407E-A947-70E740481C1C}">
                              <a14:useLocalDpi xmlns:a14="http://schemas.microsoft.com/office/drawing/2010/main" val="0"/>
                            </a:ext>
                          </a:extLst>
                        </a:blip>
                        <a:srcRect l="7481" t="4390" r="7172" b="3301"/>
                        <a:stretch>
                          <a:fillRect/>
                        </a:stretch>
                      </pic:blipFill>
                      <pic:spPr>
                        <a:xfrm>
                          <a:off x="0" y="0"/>
                          <a:ext cx="2340864" cy="2340864"/>
                        </a:xfrm>
                        <a:prstGeom prst="rect">
                          <a:avLst/>
                        </a:prstGeom>
                        <a:noFill/>
                        <a:ln>
                          <a:noFill/>
                        </a:ln>
                      </pic:spPr>
                    </pic:pic>
                  </a:graphicData>
                </a:graphic>
              </wp:inline>
            </w:drawing>
          </w:r>
        </w:del>
      </w:ins>
      <w:ins w:id="2104" w:author="LWQ" w:date="2018-07-07T21:05:00Z">
        <w:r>
          <w:rPr>
            <w:rFonts w:ascii="Times New Roman" w:hAnsi="Times New Roman" w:cs="Times New Roman"/>
            <w:color w:val="000000"/>
            <w:sz w:val="18"/>
            <w:szCs w:val="18"/>
            <w:highlight w:val="green"/>
            <w:lang w:eastAsia="zh-CN"/>
            <w:rPrChange w:id="2107" w:author="" w:date="">
              <w:rPr>
                <w:rFonts w:ascii="Tahoma" w:hAnsi="Tahoma" w:cs="Tahoma"/>
                <w:sz w:val="16"/>
                <w:szCs w:val="16"/>
                <w:lang w:eastAsia="zh-CN"/>
              </w:rPr>
            </w:rPrChange>
          </w:rPr>
          <w:drawing>
            <wp:inline distT="0" distB="0" distL="0" distR="0">
              <wp:extent cx="2339975" cy="23399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49">
                        <a:extLst>
                          <a:ext uri="{28A0092B-C50C-407E-A947-70E740481C1C}">
                            <a14:useLocalDpi xmlns:a14="http://schemas.microsoft.com/office/drawing/2010/main" val="0"/>
                          </a:ext>
                        </a:extLst>
                      </a:blip>
                      <a:srcRect l="5602" t="2066" r="6317"/>
                      <a:stretch>
                        <a:fillRect/>
                      </a:stretch>
                    </pic:blipFill>
                    <pic:spPr>
                      <a:xfrm>
                        <a:off x="0" y="0"/>
                        <a:ext cx="2340000" cy="2340000"/>
                      </a:xfrm>
                      <a:prstGeom prst="rect">
                        <a:avLst/>
                      </a:prstGeom>
                      <a:noFill/>
                      <a:ln>
                        <a:noFill/>
                      </a:ln>
                    </pic:spPr>
                  </pic:pic>
                </a:graphicData>
              </a:graphic>
            </wp:inline>
          </w:drawing>
        </w:r>
      </w:ins>
    </w:p>
    <w:p>
      <w:pPr>
        <w:spacing w:line="480" w:lineRule="auto"/>
        <w:jc w:val="center"/>
        <w:rPr>
          <w:rFonts w:ascii="Times New Roman" w:hAnsi="Times New Roman" w:eastAsia="楷体" w:cs="Times New Roman"/>
          <w:lang w:eastAsia="zh-CN"/>
        </w:rPr>
        <w:pPrChange w:id="2108" w:author="Administrator" w:date="2018-07-07T11:52:00Z">
          <w:pPr>
            <w:spacing w:line="480" w:lineRule="auto"/>
          </w:pPr>
        </w:pPrChange>
      </w:pPr>
      <w:ins w:id="2109" w:author="Administrator" w:date="2018-07-07T11:52:00Z">
        <w:r>
          <w:rPr>
            <w:rFonts w:ascii="Times New Roman" w:hAnsi="Times New Roman" w:cs="Times New Roman"/>
            <w:color w:val="000000"/>
            <w:sz w:val="18"/>
            <w:szCs w:val="18"/>
            <w:highlight w:val="green"/>
            <w:rPrChange w:id="2110" w:author="Administrator" w:date="2018-07-07T23:55:00Z">
              <w:rPr>
                <w:rFonts w:ascii="Times New Roman" w:hAnsi="Times New Roman" w:cs="Times New Roman"/>
                <w:color w:val="000000"/>
                <w:sz w:val="18"/>
                <w:szCs w:val="18"/>
              </w:rPr>
            </w:rPrChange>
          </w:rPr>
          <w:t>Figure 8: Seismograms at x/dx=</w:t>
        </w:r>
      </w:ins>
      <w:ins w:id="2111" w:author="Administrator" w:date="2018-07-07T11:52:00Z">
        <w:del w:id="2112" w:author="LWQ" w:date="2018-07-07T19:13:00Z">
          <w:r>
            <w:rPr>
              <w:rFonts w:ascii="Times New Roman" w:hAnsi="Times New Roman" w:cs="Times New Roman"/>
              <w:color w:val="000000"/>
              <w:sz w:val="18"/>
              <w:szCs w:val="18"/>
              <w:highlight w:val="green"/>
              <w:rPrChange w:id="2113" w:author="Administrator" w:date="2018-07-07T23:55:00Z">
                <w:rPr>
                  <w:rFonts w:ascii="Times New Roman" w:hAnsi="Times New Roman" w:cs="Times New Roman"/>
                  <w:color w:val="000000"/>
                  <w:sz w:val="18"/>
                  <w:szCs w:val="18"/>
                </w:rPr>
              </w:rPrChange>
            </w:rPr>
            <w:delText>400</w:delText>
          </w:r>
        </w:del>
      </w:ins>
      <w:ins w:id="2114" w:author="LWQ" w:date="2018-07-07T19:13:00Z">
        <w:r>
          <w:rPr>
            <w:rFonts w:ascii="Times New Roman" w:hAnsi="Times New Roman" w:cs="Times New Roman"/>
            <w:color w:val="000000"/>
            <w:sz w:val="18"/>
            <w:szCs w:val="18"/>
            <w:highlight w:val="green"/>
            <w:lang w:eastAsia="zh-CN"/>
            <w:rPrChange w:id="2115" w:author="Administrator" w:date="2018-07-07T23:55:00Z">
              <w:rPr>
                <w:rFonts w:ascii="Times New Roman" w:hAnsi="Times New Roman" w:cs="Times New Roman"/>
                <w:color w:val="000000"/>
                <w:sz w:val="18"/>
                <w:szCs w:val="18"/>
                <w:lang w:eastAsia="zh-CN"/>
              </w:rPr>
            </w:rPrChange>
          </w:rPr>
          <w:t>355</w:t>
        </w:r>
      </w:ins>
      <w:ins w:id="2116" w:author="Administrator" w:date="2018-07-07T11:52:00Z">
        <w:r>
          <w:rPr>
            <w:rFonts w:ascii="Times New Roman" w:hAnsi="Times New Roman" w:cs="Times New Roman"/>
            <w:color w:val="000000"/>
            <w:sz w:val="18"/>
            <w:szCs w:val="18"/>
            <w:highlight w:val="green"/>
            <w:rPrChange w:id="2117" w:author="Administrator" w:date="2018-07-07T23:55:00Z">
              <w:rPr>
                <w:rFonts w:ascii="Times New Roman" w:hAnsi="Times New Roman" w:cs="Times New Roman"/>
                <w:color w:val="000000"/>
                <w:sz w:val="18"/>
                <w:szCs w:val="18"/>
              </w:rPr>
            </w:rPrChange>
          </w:rPr>
          <w:t xml:space="preserve"> from Figure </w:t>
        </w:r>
      </w:ins>
      <w:ins w:id="2118" w:author="Administrator" w:date="2018-07-07T11:52:00Z">
        <w:del w:id="2119" w:author="LWQ" w:date="2018-07-07T16:02:00Z">
          <w:r>
            <w:rPr>
              <w:rFonts w:ascii="Times New Roman" w:hAnsi="Times New Roman" w:cs="Times New Roman"/>
              <w:color w:val="000000"/>
              <w:sz w:val="18"/>
              <w:szCs w:val="18"/>
              <w:highlight w:val="green"/>
              <w:rPrChange w:id="2120" w:author="Administrator" w:date="2018-07-07T23:55:00Z">
                <w:rPr>
                  <w:rFonts w:ascii="Times New Roman" w:hAnsi="Times New Roman" w:cs="Times New Roman"/>
                  <w:color w:val="000000"/>
                  <w:sz w:val="18"/>
                  <w:szCs w:val="18"/>
                </w:rPr>
              </w:rPrChange>
            </w:rPr>
            <w:delText>6(</w:delText>
          </w:r>
        </w:del>
      </w:ins>
      <w:ins w:id="2121" w:author="LWQ" w:date="2018-07-07T16:02:00Z">
        <w:r>
          <w:rPr>
            <w:rFonts w:ascii="Times New Roman" w:hAnsi="Times New Roman" w:cs="Times New Roman"/>
            <w:color w:val="000000"/>
            <w:sz w:val="18"/>
            <w:szCs w:val="18"/>
            <w:highlight w:val="green"/>
            <w:lang w:eastAsia="zh-CN"/>
            <w:rPrChange w:id="2122" w:author="Administrator" w:date="2018-07-07T23:55:00Z">
              <w:rPr>
                <w:rFonts w:ascii="Times New Roman" w:hAnsi="Times New Roman" w:cs="Times New Roman"/>
                <w:color w:val="000000"/>
                <w:sz w:val="18"/>
                <w:szCs w:val="18"/>
                <w:lang w:eastAsia="zh-CN"/>
              </w:rPr>
            </w:rPrChange>
          </w:rPr>
          <w:t>7(</w:t>
        </w:r>
      </w:ins>
      <w:ins w:id="2123" w:author="Administrator" w:date="2018-07-07T11:52:00Z">
        <w:r>
          <w:rPr>
            <w:rFonts w:ascii="Times New Roman" w:hAnsi="Times New Roman" w:cs="Times New Roman"/>
            <w:color w:val="000000"/>
            <w:sz w:val="18"/>
            <w:szCs w:val="18"/>
            <w:highlight w:val="green"/>
            <w:rPrChange w:id="2124" w:author="Administrator" w:date="2018-07-07T23:55:00Z">
              <w:rPr>
                <w:rFonts w:ascii="Times New Roman" w:hAnsi="Times New Roman" w:cs="Times New Roman"/>
                <w:color w:val="000000"/>
                <w:sz w:val="18"/>
                <w:szCs w:val="18"/>
              </w:rPr>
            </w:rPrChange>
          </w:rPr>
          <w:t>a)</w:t>
        </w:r>
      </w:ins>
      <w:ins w:id="2125" w:author="Administrator" w:date="2018-07-07T22:36:00Z">
        <w:r>
          <w:rPr>
            <w:rFonts w:ascii="Times New Roman" w:hAnsi="Times New Roman" w:cs="Times New Roman"/>
            <w:color w:val="000000"/>
            <w:sz w:val="18"/>
            <w:szCs w:val="18"/>
            <w:highlight w:val="green"/>
            <w:lang w:eastAsia="zh-CN"/>
            <w:rPrChange w:id="2126" w:author="Administrator" w:date="2018-07-07T23:55:00Z">
              <w:rPr>
                <w:rFonts w:ascii="Times New Roman" w:hAnsi="Times New Roman" w:cs="Times New Roman"/>
                <w:color w:val="000000"/>
                <w:sz w:val="18"/>
                <w:szCs w:val="18"/>
                <w:lang w:eastAsia="zh-CN"/>
              </w:rPr>
            </w:rPrChange>
          </w:rPr>
          <w:t xml:space="preserve"> and </w:t>
        </w:r>
      </w:ins>
      <w:ins w:id="2127" w:author="Administrator" w:date="2018-07-07T11:52:00Z">
        <w:r>
          <w:rPr>
            <w:rFonts w:ascii="Times New Roman" w:hAnsi="Times New Roman" w:cs="Times New Roman"/>
            <w:color w:val="000000"/>
            <w:sz w:val="18"/>
            <w:szCs w:val="18"/>
            <w:highlight w:val="green"/>
            <w:rPrChange w:id="2128" w:author="Administrator" w:date="2018-07-07T23:55:00Z">
              <w:rPr>
                <w:rFonts w:ascii="Times New Roman" w:hAnsi="Times New Roman" w:cs="Times New Roman"/>
                <w:color w:val="000000"/>
                <w:sz w:val="18"/>
                <w:szCs w:val="18"/>
              </w:rPr>
            </w:rPrChange>
          </w:rPr>
          <w:t>(</w:t>
        </w:r>
      </w:ins>
      <w:ins w:id="2129" w:author="Administrator" w:date="2018-07-07T11:52:00Z">
        <w:del w:id="2130" w:author="LWQ" w:date="2018-07-07T16:02:00Z">
          <w:r>
            <w:rPr>
              <w:rFonts w:ascii="Times New Roman" w:hAnsi="Times New Roman" w:cs="Times New Roman"/>
              <w:color w:val="000000"/>
              <w:sz w:val="18"/>
              <w:szCs w:val="18"/>
              <w:highlight w:val="green"/>
              <w:rPrChange w:id="2131" w:author="Administrator" w:date="2018-07-07T23:55:00Z">
                <w:rPr>
                  <w:rFonts w:ascii="Times New Roman" w:hAnsi="Times New Roman" w:cs="Times New Roman"/>
                  <w:color w:val="000000"/>
                  <w:sz w:val="18"/>
                  <w:szCs w:val="18"/>
                </w:rPr>
              </w:rPrChange>
            </w:rPr>
            <w:delText>d</w:delText>
          </w:r>
        </w:del>
      </w:ins>
      <w:ins w:id="2132" w:author="LWQ" w:date="2018-07-07T16:02:00Z">
        <w:del w:id="2133" w:author="Administrator" w:date="2018-07-07T22:36:00Z">
          <w:r>
            <w:rPr>
              <w:rFonts w:ascii="Times New Roman" w:hAnsi="Times New Roman" w:cs="Times New Roman"/>
              <w:color w:val="000000"/>
              <w:sz w:val="18"/>
              <w:szCs w:val="18"/>
              <w:highlight w:val="green"/>
              <w:lang w:eastAsia="zh-CN"/>
              <w:rPrChange w:id="2134" w:author="Administrator" w:date="2018-07-07T23:55:00Z">
                <w:rPr>
                  <w:rFonts w:ascii="Times New Roman" w:hAnsi="Times New Roman" w:cs="Times New Roman"/>
                  <w:color w:val="000000"/>
                  <w:sz w:val="18"/>
                  <w:szCs w:val="18"/>
                  <w:lang w:eastAsia="zh-CN"/>
                </w:rPr>
              </w:rPrChange>
            </w:rPr>
            <w:delText>c</w:delText>
          </w:r>
        </w:del>
      </w:ins>
      <w:ins w:id="2135" w:author="Administrator" w:date="2018-07-07T22:36:00Z">
        <w:r>
          <w:rPr>
            <w:rFonts w:ascii="Times New Roman" w:hAnsi="Times New Roman" w:cs="Times New Roman"/>
            <w:color w:val="000000"/>
            <w:sz w:val="18"/>
            <w:szCs w:val="18"/>
            <w:highlight w:val="green"/>
            <w:lang w:eastAsia="zh-CN"/>
            <w:rPrChange w:id="2136" w:author="Administrator" w:date="2018-07-07T23:55:00Z">
              <w:rPr>
                <w:rFonts w:ascii="Times New Roman" w:hAnsi="Times New Roman" w:cs="Times New Roman"/>
                <w:color w:val="000000"/>
                <w:sz w:val="18"/>
                <w:szCs w:val="18"/>
                <w:lang w:eastAsia="zh-CN"/>
              </w:rPr>
            </w:rPrChange>
          </w:rPr>
          <w:t>b</w:t>
        </w:r>
      </w:ins>
      <w:ins w:id="2137" w:author="Administrator" w:date="2018-07-07T11:52:00Z">
        <w:r>
          <w:rPr>
            <w:rFonts w:ascii="Times New Roman" w:hAnsi="Times New Roman" w:cs="Times New Roman"/>
            <w:color w:val="000000"/>
            <w:sz w:val="18"/>
            <w:szCs w:val="18"/>
            <w:highlight w:val="green"/>
            <w:rPrChange w:id="2138" w:author="Administrator" w:date="2018-07-07T23:55:00Z">
              <w:rPr>
                <w:rFonts w:ascii="Times New Roman" w:hAnsi="Times New Roman" w:cs="Times New Roman"/>
                <w:color w:val="000000"/>
                <w:sz w:val="18"/>
                <w:szCs w:val="18"/>
              </w:rPr>
            </w:rPrChange>
          </w:rPr>
          <w:t>).</w:t>
        </w:r>
      </w:ins>
    </w:p>
    <w:p>
      <w:pPr>
        <w:spacing w:line="480" w:lineRule="auto"/>
        <w:rPr>
          <w:ins w:id="2139" w:author="LWQ" w:date="2018-07-07T19:30:00Z"/>
          <w:rFonts w:ascii="Times New Roman" w:hAnsi="Times New Roman" w:eastAsia="楷体" w:cs="Times New Roman"/>
          <w:lang w:eastAsia="zh-CN"/>
        </w:rPr>
      </w:pPr>
      <w:r>
        <w:rPr>
          <w:rFonts w:ascii="Times New Roman" w:hAnsi="Times New Roman" w:eastAsia="楷体" w:cs="Times New Roman"/>
          <w:color w:val="000000" w:themeColor="text1"/>
        </w:rPr>
        <w:t xml:space="preserve">   Figure 8 further compares the seismograms </w:t>
      </w:r>
      <w:r>
        <w:rPr>
          <w:rFonts w:hint="eastAsia" w:ascii="Times New Roman" w:hAnsi="Times New Roman" w:eastAsia="楷体" w:cs="Times New Roman"/>
          <w:color w:val="000000" w:themeColor="text1"/>
          <w:lang w:eastAsia="zh-CN"/>
        </w:rPr>
        <w:t>from</w:t>
      </w:r>
      <w:ins w:id="2140" w:author="Administrator" w:date="2018-07-08T00:10:00Z">
        <w:r>
          <w:rPr>
            <w:rFonts w:hint="eastAsia" w:ascii="Times New Roman" w:hAnsi="Times New Roman" w:eastAsia="楷体" w:cs="Times New Roman"/>
            <w:color w:val="000000" w:themeColor="text1"/>
            <w:lang w:eastAsia="zh-CN"/>
          </w:rPr>
          <w:t xml:space="preserve"> </w:t>
        </w:r>
      </w:ins>
      <w:r>
        <w:rPr>
          <w:rFonts w:hint="eastAsia" w:ascii="Times New Roman" w:hAnsi="Times New Roman" w:eastAsia="楷体" w:cs="Times New Roman"/>
          <w:color w:val="000000" w:themeColor="text1"/>
          <w:lang w:eastAsia="zh-CN"/>
        </w:rPr>
        <w:t>F</w:t>
      </w:r>
      <w:r>
        <w:rPr>
          <w:rFonts w:ascii="Times New Roman" w:hAnsi="Times New Roman" w:eastAsia="楷体" w:cs="Times New Roman"/>
          <w:color w:val="000000" w:themeColor="text1"/>
        </w:rPr>
        <w:t>igure 7 at position x/dx=</w:t>
      </w:r>
      <w:del w:id="2141" w:author="LWQ" w:date="2018-07-07T21:06:00Z">
        <w:r>
          <w:rPr>
            <w:rFonts w:ascii="Times New Roman" w:hAnsi="Times New Roman" w:eastAsia="楷体" w:cs="Times New Roman"/>
            <w:color w:val="000000" w:themeColor="text1"/>
          </w:rPr>
          <w:delText>400</w:delText>
        </w:r>
      </w:del>
      <w:ins w:id="2142" w:author="LWQ" w:date="2018-07-07T21:06:00Z">
        <w:r>
          <w:rPr>
            <w:rFonts w:hint="eastAsia" w:ascii="Times New Roman" w:hAnsi="Times New Roman" w:eastAsia="楷体" w:cs="Times New Roman"/>
            <w:color w:val="000000" w:themeColor="text1"/>
            <w:lang w:eastAsia="zh-CN"/>
          </w:rPr>
          <w:t>355</w:t>
        </w:r>
      </w:ins>
      <w:r>
        <w:rPr>
          <w:rFonts w:ascii="Times New Roman" w:hAnsi="Times New Roman" w:eastAsia="楷体" w:cs="Times New Roman"/>
          <w:color w:val="000000" w:themeColor="text1"/>
        </w:rPr>
        <w:t>. It is also observed that</w:t>
      </w:r>
      <w:del w:id="2143" w:author="LWQ" w:date="2018-07-07T21:06:00Z">
        <w:r>
          <w:rPr>
            <w:rFonts w:ascii="Times New Roman" w:hAnsi="Times New Roman" w:eastAsia="楷体" w:cs="Times New Roman"/>
            <w:color w:val="000000" w:themeColor="text1"/>
          </w:rPr>
          <w:delText xml:space="preserve"> with the </w:delText>
        </w:r>
      </w:del>
      <w:del w:id="2144" w:author="LWQ" w:date="2018-07-07T21:06:00Z">
        <w:r>
          <w:rPr>
            <w:rFonts w:ascii="Times New Roman" w:hAnsi="Times New Roman" w:eastAsia="楷体" w:cs="Times New Roman"/>
          </w:rPr>
          <w:delText xml:space="preserve">coefficient obtained in the space domain by </w:delText>
        </w:r>
      </w:del>
      <w:del w:id="2145" w:author="LWQ" w:date="2018-07-07T21:06:00Z">
        <w:r>
          <w:rPr>
            <w:rFonts w:hint="eastAsia" w:ascii="Times New Roman" w:hAnsi="Times New Roman" w:eastAsia="楷体" w:cs="Times New Roman"/>
            <w:lang w:eastAsia="zh-CN"/>
          </w:rPr>
          <w:delText xml:space="preserve">the </w:delText>
        </w:r>
      </w:del>
      <w:del w:id="2146" w:author="LWQ" w:date="2018-07-07T21:06:00Z">
        <w:r>
          <w:rPr>
            <w:rFonts w:ascii="Times New Roman" w:hAnsi="Times New Roman" w:eastAsia="楷体" w:cs="Times New Roman"/>
          </w:rPr>
          <w:delText>Taylor</w:delText>
        </w:r>
      </w:del>
      <w:del w:id="2147" w:author="LWQ" w:date="2018-07-07T21:06:00Z">
        <w:r>
          <w:rPr>
            <w:rFonts w:hint="eastAsia" w:ascii="Times New Roman" w:hAnsi="Times New Roman" w:eastAsia="楷体" w:cs="Times New Roman"/>
            <w:lang w:eastAsia="zh-CN"/>
          </w:rPr>
          <w:delText>-</w:delText>
        </w:r>
      </w:del>
      <w:del w:id="2148" w:author="LWQ" w:date="2018-07-07T21:06:00Z">
        <w:r>
          <w:rPr>
            <w:rFonts w:ascii="Times New Roman" w:hAnsi="Times New Roman" w:eastAsia="楷体" w:cs="Times New Roman"/>
          </w:rPr>
          <w:delText>expansion method, the grid dispersion is serious in the simulation result. T</w:delText>
        </w:r>
      </w:del>
      <w:ins w:id="2149" w:author="LWQ" w:date="2018-07-07T21:06:00Z">
        <w:r>
          <w:rPr>
            <w:rFonts w:hint="eastAsia" w:ascii="Times New Roman" w:hAnsi="Times New Roman" w:eastAsia="楷体" w:cs="Times New Roman"/>
            <w:color w:val="000000" w:themeColor="text1"/>
            <w:lang w:eastAsia="zh-CN"/>
          </w:rPr>
          <w:t xml:space="preserve"> t</w:t>
        </w:r>
      </w:ins>
      <w:r>
        <w:rPr>
          <w:rFonts w:ascii="Times New Roman" w:hAnsi="Times New Roman" w:eastAsia="楷体" w:cs="Times New Roman"/>
        </w:rPr>
        <w:t>he simulation results are almost overlapp</w:t>
      </w:r>
      <w:r>
        <w:rPr>
          <w:rFonts w:hint="eastAsia" w:ascii="Times New Roman" w:hAnsi="Times New Roman" w:eastAsia="楷体" w:cs="Times New Roman"/>
          <w:lang w:eastAsia="zh-CN"/>
        </w:rPr>
        <w:t>ing</w:t>
      </w:r>
      <w:ins w:id="2150" w:author="Administrator" w:date="2018-07-08T00:11:00Z">
        <w:r>
          <w:rPr>
            <w:rFonts w:hint="eastAsia" w:ascii="Times New Roman" w:hAnsi="Times New Roman" w:eastAsia="楷体" w:cs="Times New Roman"/>
            <w:lang w:eastAsia="zh-CN"/>
          </w:rPr>
          <w:t xml:space="preserve"> </w:t>
        </w:r>
      </w:ins>
      <w:r>
        <w:rPr>
          <w:rFonts w:ascii="Times New Roman" w:hAnsi="Times New Roman" w:eastAsia="楷体" w:cs="Times New Roman"/>
        </w:rPr>
        <w:t>for the traditional 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and </w:t>
      </w:r>
      <w:del w:id="2151" w:author="LWQ" w:date="2018-07-07T19:29:00Z">
        <w:r>
          <w:rPr>
            <w:rFonts w:ascii="Times New Roman" w:hAnsi="Times New Roman" w:eastAsia="楷体" w:cs="Times New Roman"/>
          </w:rPr>
          <w:delText xml:space="preserve">new </w:delText>
        </w:r>
      </w:del>
      <w:ins w:id="2152" w:author="LWQ" w:date="2018-07-07T19:29:00Z">
        <w:r>
          <w:rPr>
            <w:rFonts w:hint="eastAsia" w:ascii="Times New Roman" w:hAnsi="Times New Roman" w:eastAsia="楷体" w:cs="Times New Roman"/>
            <w:lang w:eastAsia="zh-CN"/>
          </w:rPr>
          <w:t>the simplified</w:t>
        </w:r>
      </w:ins>
      <w:ins w:id="2153" w:author="Administrator" w:date="2018-07-08T00:11:00Z">
        <w:r>
          <w:rPr>
            <w:rFonts w:hint="eastAsia" w:ascii="Times New Roman" w:hAnsi="Times New Roman" w:eastAsia="楷体" w:cs="Times New Roman"/>
            <w:lang w:eastAsia="zh-CN"/>
          </w:rPr>
          <w:t xml:space="preserve"> </w:t>
        </w:r>
      </w:ins>
      <w:r>
        <w:rPr>
          <w:rFonts w:ascii="Times New Roman" w:hAnsi="Times New Roman" w:eastAsia="楷体" w:cs="Times New Roman"/>
        </w:rPr>
        <w:t>staggered</w:t>
      </w:r>
      <w:r>
        <w:rPr>
          <w:rFonts w:hint="eastAsia" w:ascii="Times New Roman" w:hAnsi="Times New Roman" w:eastAsia="楷体" w:cs="Times New Roman"/>
          <w:lang w:eastAsia="zh-CN"/>
        </w:rPr>
        <w:t>-</w:t>
      </w:r>
      <w:r>
        <w:rPr>
          <w:rFonts w:ascii="Times New Roman" w:hAnsi="Times New Roman" w:eastAsia="楷体" w:cs="Times New Roman"/>
        </w:rPr>
        <w:t xml:space="preserve">grid FD scheme. </w:t>
      </w:r>
    </w:p>
    <w:p>
      <w:pPr>
        <w:spacing w:line="480" w:lineRule="auto"/>
        <w:ind w:firstLine="240" w:firstLineChars="100"/>
        <w:rPr>
          <w:ins w:id="2155" w:author="LWQ" w:date="2018-07-07T16:51:00Z"/>
          <w:rFonts w:ascii="Times New Roman" w:hAnsi="Times New Roman" w:eastAsia="楷体" w:cs="Times New Roman"/>
          <w:lang w:eastAsia="zh-CN"/>
        </w:rPr>
        <w:pPrChange w:id="2154" w:author="LWQ" w:date="2018-07-07T19:34:00Z">
          <w:pPr>
            <w:spacing w:line="480" w:lineRule="auto"/>
          </w:pPr>
        </w:pPrChange>
      </w:pPr>
      <w:ins w:id="2156" w:author="LWQ" w:date="2018-07-07T19:30:00Z">
        <w:r>
          <w:rPr>
            <w:rFonts w:ascii="Times New Roman" w:hAnsi="Times New Roman" w:eastAsia="楷体" w:cs="Times New Roman"/>
            <w:lang w:eastAsia="zh-CN"/>
          </w:rPr>
          <w:t xml:space="preserve">The last but not least, we show the particle velocity component </w:t>
        </w:r>
      </w:ins>
      <w:ins w:id="2157" w:author="LWQ" w:date="2018-07-07T19:30:00Z">
        <w:r>
          <w:rPr>
            <w:rFonts w:ascii="Times New Roman" w:hAnsi="Times New Roman" w:eastAsia="楷体" w:cs="Times New Roman"/>
            <w:i/>
            <w:lang w:eastAsia="zh-CN"/>
            <w:rPrChange w:id="2158" w:author="LWQ" w:date="2018-07-07T19:31:00Z">
              <w:rPr>
                <w:rFonts w:ascii="Times New Roman" w:hAnsi="Times New Roman" w:eastAsia="楷体" w:cs="Times New Roman"/>
                <w:lang w:eastAsia="zh-CN"/>
              </w:rPr>
            </w:rPrChange>
          </w:rPr>
          <w:t>v</w:t>
        </w:r>
      </w:ins>
      <w:ins w:id="2159" w:author="LWQ" w:date="2018-07-07T19:30:00Z">
        <w:r>
          <w:rPr>
            <w:rFonts w:ascii="Times New Roman" w:hAnsi="Times New Roman" w:eastAsia="楷体" w:cs="Times New Roman"/>
            <w:i/>
            <w:vertAlign w:val="subscript"/>
            <w:lang w:eastAsia="zh-CN"/>
            <w:rPrChange w:id="2160" w:author="LWQ" w:date="2018-07-07T19:31:00Z">
              <w:rPr>
                <w:rFonts w:ascii="Times New Roman" w:hAnsi="Times New Roman" w:eastAsia="楷体" w:cs="Times New Roman"/>
                <w:lang w:eastAsia="zh-CN"/>
              </w:rPr>
            </w:rPrChange>
          </w:rPr>
          <w:t>x</w:t>
        </w:r>
      </w:ins>
      <w:ins w:id="2161" w:author="Administrator" w:date="2018-07-08T11:47:00Z">
        <w:r>
          <w:rPr>
            <w:rFonts w:hint="eastAsia" w:ascii="Times New Roman" w:hAnsi="Times New Roman" w:eastAsia="楷体" w:cs="Times New Roman"/>
            <w:i/>
            <w:vertAlign w:val="subscript"/>
            <w:lang w:eastAsia="zh-CN"/>
          </w:rPr>
          <w:t xml:space="preserve"> </w:t>
        </w:r>
      </w:ins>
      <w:ins w:id="2162" w:author="LWQ" w:date="2018-07-07T19:30:00Z">
        <w:r>
          <w:rPr>
            <w:rFonts w:ascii="Times New Roman" w:hAnsi="Times New Roman" w:eastAsia="楷体" w:cs="Times New Roman"/>
            <w:lang w:eastAsia="zh-CN"/>
          </w:rPr>
          <w:t>of different methods in</w:t>
        </w:r>
      </w:ins>
      <w:ins w:id="2163" w:author="Administrator" w:date="2018-07-08T00:11:00Z">
        <w:r>
          <w:rPr>
            <w:rFonts w:hint="eastAsia" w:ascii="Times New Roman" w:hAnsi="Times New Roman" w:eastAsia="楷体" w:cs="Times New Roman"/>
            <w:lang w:eastAsia="zh-CN"/>
          </w:rPr>
          <w:t xml:space="preserve"> </w:t>
        </w:r>
      </w:ins>
      <w:ins w:id="2164" w:author="LWQ" w:date="2018-07-07T19:35:00Z">
        <w:r>
          <w:rPr>
            <w:rFonts w:ascii="Times New Roman" w:hAnsi="Times New Roman" w:eastAsia="楷体" w:cs="Times New Roman"/>
            <w:lang w:eastAsia="zh-CN"/>
          </w:rPr>
          <w:t>Figure 9</w:t>
        </w:r>
      </w:ins>
      <w:ins w:id="2165" w:author="LWQ" w:date="2018-07-07T19:31:00Z">
        <w:del w:id="2166" w:author="Administrator" w:date="2018-07-08T11:48:00Z">
          <w:r>
            <w:rPr>
              <w:rFonts w:hint="eastAsia" w:ascii="Times New Roman" w:hAnsi="Times New Roman" w:eastAsia="楷体" w:cs="Times New Roman"/>
              <w:lang w:eastAsia="zh-CN"/>
            </w:rPr>
            <w:delText>.</w:delText>
          </w:r>
        </w:del>
      </w:ins>
      <w:ins w:id="2167" w:author="Administrator" w:date="2018-07-08T11:48:00Z">
        <w:r>
          <w:rPr>
            <w:rFonts w:hint="eastAsia" w:ascii="Times New Roman" w:hAnsi="Times New Roman" w:eastAsia="楷体" w:cs="Times New Roman"/>
            <w:lang w:eastAsia="zh-CN"/>
          </w:rPr>
          <w:t>(a) and (b).</w:t>
        </w:r>
      </w:ins>
      <w:ins w:id="2168" w:author="LWQ" w:date="2018-07-07T19:31:00Z">
        <w:r>
          <w:rPr>
            <w:rFonts w:hint="eastAsia" w:ascii="Times New Roman" w:hAnsi="Times New Roman" w:eastAsia="楷体" w:cs="Times New Roman"/>
            <w:lang w:eastAsia="zh-CN"/>
          </w:rPr>
          <w:t xml:space="preserve"> </w:t>
        </w:r>
      </w:ins>
      <w:ins w:id="2169" w:author="LWQ" w:date="2018-07-07T19:30:00Z">
        <w:r>
          <w:rPr>
            <w:rFonts w:ascii="Times New Roman" w:hAnsi="Times New Roman" w:eastAsia="楷体" w:cs="Times New Roman"/>
            <w:lang w:eastAsia="zh-CN"/>
          </w:rPr>
          <w:t xml:space="preserve">The particle velocity component </w:t>
        </w:r>
      </w:ins>
      <w:ins w:id="2170" w:author="LWQ" w:date="2018-07-07T19:30:00Z">
        <w:r>
          <w:rPr>
            <w:rFonts w:ascii="Times New Roman" w:hAnsi="Times New Roman" w:eastAsia="楷体" w:cs="Times New Roman"/>
            <w:i/>
            <w:lang w:eastAsia="zh-CN"/>
            <w:rPrChange w:id="2171" w:author="LWQ" w:date="2018-07-07T19:31:00Z">
              <w:rPr>
                <w:rFonts w:ascii="Times New Roman" w:hAnsi="Times New Roman" w:eastAsia="楷体" w:cs="Times New Roman"/>
                <w:lang w:eastAsia="zh-CN"/>
              </w:rPr>
            </w:rPrChange>
          </w:rPr>
          <w:t>v</w:t>
        </w:r>
      </w:ins>
      <w:ins w:id="2172" w:author="LWQ" w:date="2018-07-07T19:30:00Z">
        <w:r>
          <w:rPr>
            <w:rFonts w:ascii="Times New Roman" w:hAnsi="Times New Roman" w:eastAsia="楷体" w:cs="Times New Roman"/>
            <w:i/>
            <w:vertAlign w:val="subscript"/>
            <w:lang w:eastAsia="zh-CN"/>
            <w:rPrChange w:id="2173" w:author="LWQ" w:date="2018-07-07T19:31:00Z">
              <w:rPr>
                <w:rFonts w:ascii="Times New Roman" w:hAnsi="Times New Roman" w:eastAsia="楷体" w:cs="Times New Roman"/>
                <w:lang w:eastAsia="zh-CN"/>
              </w:rPr>
            </w:rPrChange>
          </w:rPr>
          <w:t>x</w:t>
        </w:r>
      </w:ins>
      <w:ins w:id="2174" w:author="LWQ" w:date="2018-07-07T19:30:00Z">
        <w:r>
          <w:rPr>
            <w:rFonts w:ascii="Times New Roman" w:hAnsi="Times New Roman" w:eastAsia="楷体" w:cs="Times New Roman"/>
            <w:lang w:eastAsia="zh-CN"/>
          </w:rPr>
          <w:t xml:space="preserve"> of the simplified staggered-grid FD scheme </w:t>
        </w:r>
      </w:ins>
      <w:ins w:id="2175" w:author="Administrator" w:date="2018-07-08T11:49:00Z">
        <w:r>
          <w:rPr>
            <w:rFonts w:hint="eastAsia" w:ascii="Times New Roman" w:hAnsi="Times New Roman" w:eastAsia="楷体" w:cs="Times New Roman"/>
            <w:lang w:eastAsia="zh-CN"/>
          </w:rPr>
          <w:t xml:space="preserve">in figure 9(b) </w:t>
        </w:r>
      </w:ins>
      <w:ins w:id="2176" w:author="LWQ" w:date="2018-07-07T19:30:00Z">
        <w:r>
          <w:rPr>
            <w:rFonts w:ascii="Times New Roman" w:hAnsi="Times New Roman" w:eastAsia="楷体" w:cs="Times New Roman"/>
            <w:lang w:eastAsia="zh-CN"/>
          </w:rPr>
          <w:t>is also</w:t>
        </w:r>
      </w:ins>
      <w:ins w:id="2177" w:author="Administrator" w:date="2018-07-08T00:11:00Z">
        <w:r>
          <w:rPr>
            <w:rFonts w:hint="eastAsia" w:ascii="Times New Roman" w:hAnsi="Times New Roman" w:eastAsia="楷体" w:cs="Times New Roman"/>
            <w:lang w:eastAsia="zh-CN"/>
          </w:rPr>
          <w:t xml:space="preserve"> </w:t>
        </w:r>
      </w:ins>
      <w:ins w:id="2178" w:author="LWQ" w:date="2018-07-07T19:30:00Z">
        <w:r>
          <w:rPr>
            <w:rFonts w:ascii="Times New Roman" w:hAnsi="Times New Roman" w:eastAsia="楷体" w:cs="Times New Roman"/>
            <w:lang w:eastAsia="zh-CN"/>
          </w:rPr>
          <w:t>accurate although we only use second-order staggered-grid FD scheme in equation 12. As</w:t>
        </w:r>
      </w:ins>
      <w:ins w:id="2179" w:author="Administrator" w:date="2018-07-08T00:11:00Z">
        <w:r>
          <w:rPr>
            <w:rFonts w:hint="eastAsia" w:ascii="Times New Roman" w:hAnsi="Times New Roman" w:eastAsia="楷体" w:cs="Times New Roman"/>
            <w:lang w:eastAsia="zh-CN"/>
          </w:rPr>
          <w:t xml:space="preserve"> </w:t>
        </w:r>
      </w:ins>
      <w:ins w:id="2180" w:author="LWQ" w:date="2018-07-07T19:30:00Z">
        <w:r>
          <w:rPr>
            <w:rFonts w:ascii="Times New Roman" w:hAnsi="Times New Roman" w:eastAsia="楷体" w:cs="Times New Roman"/>
            <w:lang w:eastAsia="zh-CN"/>
          </w:rPr>
          <w:t>we see in Figure 9(</w:t>
        </w:r>
      </w:ins>
      <w:ins w:id="2181" w:author="LWQ" w:date="2018-07-07T19:32:00Z">
        <w:r>
          <w:rPr>
            <w:rFonts w:hint="eastAsia" w:ascii="Times New Roman" w:hAnsi="Times New Roman" w:eastAsia="楷体" w:cs="Times New Roman"/>
            <w:lang w:eastAsia="zh-CN"/>
          </w:rPr>
          <w:t>c</w:t>
        </w:r>
      </w:ins>
      <w:ins w:id="2182" w:author="LWQ" w:date="2018-07-07T19:30:00Z">
        <w:r>
          <w:rPr>
            <w:rFonts w:ascii="Times New Roman" w:hAnsi="Times New Roman" w:eastAsia="楷体" w:cs="Times New Roman"/>
            <w:lang w:eastAsia="zh-CN"/>
          </w:rPr>
          <w:t>)</w:t>
        </w:r>
      </w:ins>
      <w:ins w:id="2183" w:author="LWQ" w:date="2018-07-07T21:19:00Z">
        <w:r>
          <w:rPr>
            <w:rFonts w:hint="eastAsia" w:ascii="Times New Roman" w:hAnsi="Times New Roman" w:eastAsia="楷体" w:cs="Times New Roman"/>
            <w:lang w:eastAsia="zh-CN"/>
          </w:rPr>
          <w:t xml:space="preserve"> and (d)</w:t>
        </w:r>
      </w:ins>
      <w:ins w:id="2184" w:author="LWQ" w:date="2018-07-07T19:30:00Z">
        <w:r>
          <w:rPr>
            <w:rFonts w:ascii="Times New Roman" w:hAnsi="Times New Roman" w:eastAsia="楷体" w:cs="Times New Roman"/>
            <w:lang w:eastAsia="zh-CN"/>
          </w:rPr>
          <w:t>, the grid dispersion of the simplified staggered-grid FD scheme is</w:t>
        </w:r>
      </w:ins>
      <w:ins w:id="2185" w:author="Administrator" w:date="2018-07-08T00:11:00Z">
        <w:r>
          <w:rPr>
            <w:rFonts w:hint="eastAsia" w:ascii="Times New Roman" w:hAnsi="Times New Roman" w:eastAsia="楷体" w:cs="Times New Roman"/>
            <w:lang w:eastAsia="zh-CN"/>
          </w:rPr>
          <w:t xml:space="preserve"> </w:t>
        </w:r>
      </w:ins>
      <w:ins w:id="2186" w:author="LWQ" w:date="2018-07-07T19:33:00Z">
        <w:r>
          <w:rPr>
            <w:rFonts w:hint="eastAsia" w:ascii="Times New Roman" w:hAnsi="Times New Roman" w:eastAsia="楷体" w:cs="Times New Roman"/>
            <w:lang w:eastAsia="zh-CN"/>
          </w:rPr>
          <w:t>similar to</w:t>
        </w:r>
      </w:ins>
      <w:ins w:id="2187" w:author="LWQ" w:date="2018-07-07T19:30:00Z">
        <w:r>
          <w:rPr>
            <w:rFonts w:ascii="Times New Roman" w:hAnsi="Times New Roman" w:eastAsia="楷体" w:cs="Times New Roman"/>
            <w:lang w:eastAsia="zh-CN"/>
          </w:rPr>
          <w:t xml:space="preserve"> the grid dispersion of the traditional staggered-grid FD scheme with </w:t>
        </w:r>
      </w:ins>
      <w:ins w:id="2188" w:author="LWQ" w:date="2018-07-07T19:33:00Z">
        <w:r>
          <w:rPr>
            <w:rFonts w:hint="eastAsia" w:ascii="Times New Roman" w:hAnsi="Times New Roman" w:eastAsia="楷体" w:cs="Times New Roman"/>
            <w:lang w:eastAsia="zh-CN"/>
          </w:rPr>
          <w:t>optimized</w:t>
        </w:r>
      </w:ins>
      <w:ins w:id="2189" w:author="LWQ" w:date="2018-07-07T19:30:00Z">
        <w:r>
          <w:rPr>
            <w:rFonts w:ascii="Times New Roman" w:hAnsi="Times New Roman" w:eastAsia="楷体" w:cs="Times New Roman"/>
            <w:lang w:eastAsia="zh-CN"/>
          </w:rPr>
          <w:t xml:space="preserve"> staggered grid FD </w:t>
        </w:r>
      </w:ins>
      <w:ins w:id="2190" w:author="LWQ" w:date="2018-07-07T19:35:00Z">
        <w:r>
          <w:rPr>
            <w:rFonts w:ascii="Times New Roman" w:hAnsi="Times New Roman" w:eastAsia="楷体" w:cs="Times New Roman"/>
            <w:lang w:eastAsia="zh-CN"/>
          </w:rPr>
          <w:t>coefficient (</w:t>
        </w:r>
      </w:ins>
      <w:ins w:id="2191" w:author="LWQ" w:date="2018-07-07T19:34:00Z">
        <w:r>
          <w:rPr>
            <w:rFonts w:hint="eastAsia" w:ascii="Times New Roman" w:hAnsi="Times New Roman" w:eastAsia="楷体" w:cs="Times New Roman"/>
            <w:lang w:eastAsia="zh-CN"/>
          </w:rPr>
          <w:t>Wang et al, 2014)</w:t>
        </w:r>
      </w:ins>
      <w:ins w:id="2192" w:author="LWQ" w:date="2018-07-07T19:30:00Z">
        <w:r>
          <w:rPr>
            <w:rFonts w:ascii="Times New Roman" w:hAnsi="Times New Roman" w:eastAsia="楷体" w:cs="Times New Roman"/>
            <w:lang w:eastAsia="zh-CN"/>
          </w:rPr>
          <w:t>.</w:t>
        </w:r>
      </w:ins>
    </w:p>
    <w:p>
      <w:pPr>
        <w:spacing w:line="480" w:lineRule="auto"/>
        <w:jc w:val="center"/>
        <w:rPr>
          <w:ins w:id="2193" w:author="LWQ" w:date="2018-07-07T16:51:00Z"/>
          <w:rFonts w:ascii="Times New Roman" w:hAnsi="Times New Roman" w:eastAsia="楷体" w:cs="Times New Roman"/>
          <w:highlight w:val="green"/>
          <w:rPrChange w:id="2194" w:author="Administrator" w:date="2018-07-07T23:55:00Z">
            <w:rPr>
              <w:ins w:id="2195" w:author="LWQ" w:date="2018-07-07T16:51:00Z"/>
              <w:rFonts w:ascii="Times New Roman" w:hAnsi="Times New Roman" w:eastAsia="楷体" w:cs="Times New Roman"/>
            </w:rPr>
          </w:rPrChange>
        </w:rPr>
      </w:pPr>
      <w:ins w:id="2196" w:author="LWQ" w:date="2018-07-07T21:19:00Z">
        <w:r>
          <w:rPr>
            <w:rFonts w:ascii="Times New Roman" w:hAnsi="Times New Roman" w:eastAsia="楷体" w:cs="Times New Roman"/>
            <w:highlight w:val="green"/>
            <w:lang w:eastAsia="zh-CN"/>
            <w:rPrChange w:id="2199" w:author="" w:date="">
              <w:rPr>
                <w:lang w:eastAsia="zh-CN"/>
              </w:rPr>
            </w:rPrChange>
          </w:rPr>
          <w:drawing>
            <wp:inline distT="0" distB="0" distL="0" distR="0">
              <wp:extent cx="2339975" cy="23399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50">
                        <a:extLst>
                          <a:ext uri="{28A0092B-C50C-407E-A947-70E740481C1C}">
                            <a14:useLocalDpi xmlns:a14="http://schemas.microsoft.com/office/drawing/2010/main" val="0"/>
                          </a:ext>
                        </a:extLst>
                      </a:blip>
                      <a:srcRect l="1520" t="2148" r="7602" b="-1"/>
                      <a:stretch>
                        <a:fillRect/>
                      </a:stretch>
                    </pic:blipFill>
                    <pic:spPr>
                      <a:xfrm>
                        <a:off x="0" y="0"/>
                        <a:ext cx="2340000" cy="2340000"/>
                      </a:xfrm>
                      <a:prstGeom prst="rect">
                        <a:avLst/>
                      </a:prstGeom>
                      <a:noFill/>
                      <a:ln>
                        <a:noFill/>
                      </a:ln>
                    </pic:spPr>
                  </pic:pic>
                </a:graphicData>
              </a:graphic>
            </wp:inline>
          </w:drawing>
        </w:r>
      </w:ins>
      <w:ins w:id="2200" w:author="LWQ" w:date="2018-07-07T21:17:00Z">
        <w:r>
          <w:rPr>
            <w:rFonts w:ascii="Times New Roman" w:hAnsi="Times New Roman" w:eastAsia="楷体" w:cs="Times New Roman"/>
            <w:highlight w:val="green"/>
            <w:lang w:eastAsia="zh-CN"/>
            <w:rPrChange w:id="2203" w:author="" w:date="">
              <w:rPr>
                <w:lang w:eastAsia="zh-CN"/>
              </w:rPr>
            </w:rPrChange>
          </w:rPr>
          <w:drawing>
            <wp:inline distT="0" distB="0" distL="0" distR="0">
              <wp:extent cx="2339975" cy="23399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51">
                        <a:extLst>
                          <a:ext uri="{28A0092B-C50C-407E-A947-70E740481C1C}">
                            <a14:useLocalDpi xmlns:a14="http://schemas.microsoft.com/office/drawing/2010/main" val="0"/>
                          </a:ext>
                        </a:extLst>
                      </a:blip>
                      <a:srcRect t="2148" r="6619" b="-1"/>
                      <a:stretch>
                        <a:fillRect/>
                      </a:stretch>
                    </pic:blipFill>
                    <pic:spPr>
                      <a:xfrm>
                        <a:off x="0" y="0"/>
                        <a:ext cx="2340000" cy="2340000"/>
                      </a:xfrm>
                      <a:prstGeom prst="rect">
                        <a:avLst/>
                      </a:prstGeom>
                      <a:noFill/>
                      <a:ln>
                        <a:noFill/>
                      </a:ln>
                    </pic:spPr>
                  </pic:pic>
                </a:graphicData>
              </a:graphic>
            </wp:inline>
          </w:drawing>
        </w:r>
      </w:ins>
    </w:p>
    <w:p>
      <w:pPr>
        <w:numPr>
          <w:ilvl w:val="255"/>
          <w:numId w:val="0"/>
        </w:numPr>
        <w:wordWrap/>
        <w:spacing w:line="480" w:lineRule="auto"/>
        <w:jc w:val="center"/>
        <w:rPr>
          <w:ins w:id="2205" w:author="LWQ" w:date="2018-07-07T16:51:00Z"/>
          <w:rFonts w:ascii="Times New Roman" w:hAnsi="Times New Roman" w:eastAsia="楷体" w:cs="Times New Roman"/>
          <w:sz w:val="18"/>
          <w:szCs w:val="18"/>
          <w:highlight w:val="green"/>
          <w:lang w:eastAsia="zh-CN"/>
          <w:rPrChange w:id="2206" w:author="Administrator" w:date="2018-07-07T23:55:00Z">
            <w:rPr>
              <w:ins w:id="2207" w:author="LWQ" w:date="2018-07-07T16:51:00Z"/>
              <w:rFonts w:ascii="Times New Roman" w:hAnsi="Times New Roman" w:eastAsia="楷体" w:cs="Times New Roman"/>
              <w:sz w:val="18"/>
              <w:szCs w:val="18"/>
              <w:lang w:eastAsia="zh-CN"/>
            </w:rPr>
          </w:rPrChange>
        </w:rPr>
        <w:pPrChange w:id="2204" w:author="Administrator" w:date="2018-07-08T11:52:00Z">
          <w:pPr>
            <w:numPr>
              <w:ilvl w:val="255"/>
              <w:numId w:val="0"/>
            </w:numPr>
            <w:wordWrap w:val="0"/>
            <w:spacing w:line="480" w:lineRule="auto"/>
            <w:jc w:val="right"/>
          </w:pPr>
        </w:pPrChange>
      </w:pPr>
      <w:ins w:id="2208" w:author="LWQ" w:date="2018-07-07T16:51:00Z">
        <w:r>
          <w:rPr>
            <w:rFonts w:ascii="Times New Roman" w:hAnsi="Times New Roman" w:eastAsia="楷体" w:cs="Times New Roman"/>
            <w:sz w:val="18"/>
            <w:szCs w:val="18"/>
            <w:highlight w:val="green"/>
            <w:rPrChange w:id="2209" w:author="Administrator" w:date="2018-07-07T23:55:00Z">
              <w:rPr>
                <w:rFonts w:ascii="Times New Roman" w:hAnsi="Times New Roman" w:eastAsia="楷体" w:cs="Times New Roman"/>
                <w:sz w:val="18"/>
                <w:szCs w:val="18"/>
              </w:rPr>
            </w:rPrChange>
          </w:rPr>
          <w:t>(</w:t>
        </w:r>
      </w:ins>
      <w:ins w:id="2210" w:author="LWQ" w:date="2018-07-07T16:51:00Z">
        <w:r>
          <w:rPr>
            <w:rFonts w:ascii="Times New Roman" w:hAnsi="Times New Roman" w:eastAsia="楷体" w:cs="Times New Roman"/>
            <w:sz w:val="18"/>
            <w:szCs w:val="18"/>
            <w:highlight w:val="green"/>
            <w:lang w:eastAsia="zh-CN"/>
            <w:rPrChange w:id="2211" w:author="Administrator" w:date="2018-07-07T23:55:00Z">
              <w:rPr>
                <w:rFonts w:ascii="Times New Roman" w:hAnsi="Times New Roman" w:eastAsia="楷体" w:cs="Times New Roman"/>
                <w:sz w:val="18"/>
                <w:szCs w:val="18"/>
                <w:lang w:eastAsia="zh-CN"/>
              </w:rPr>
            </w:rPrChange>
          </w:rPr>
          <w:t>a</w:t>
        </w:r>
      </w:ins>
      <w:ins w:id="2212" w:author="LWQ" w:date="2018-07-07T16:51:00Z">
        <w:r>
          <w:rPr>
            <w:rFonts w:ascii="Times New Roman" w:hAnsi="Times New Roman" w:eastAsia="楷体" w:cs="Times New Roman"/>
            <w:sz w:val="18"/>
            <w:szCs w:val="18"/>
            <w:highlight w:val="green"/>
            <w:rPrChange w:id="2213" w:author="Administrator" w:date="2018-07-07T23:55:00Z">
              <w:rPr>
                <w:rFonts w:ascii="Times New Roman" w:hAnsi="Times New Roman" w:eastAsia="楷体" w:cs="Times New Roman"/>
                <w:sz w:val="18"/>
                <w:szCs w:val="18"/>
              </w:rPr>
            </w:rPrChange>
          </w:rPr>
          <w:t xml:space="preserve">)        </w:t>
        </w:r>
      </w:ins>
      <w:ins w:id="2214" w:author="Administrator" w:date="2018-07-08T11:52:00Z">
        <w:r>
          <w:rPr>
            <w:rFonts w:hint="eastAsia" w:ascii="Times New Roman" w:hAnsi="Times New Roman" w:eastAsia="楷体" w:cs="Times New Roman"/>
            <w:sz w:val="18"/>
            <w:szCs w:val="18"/>
            <w:highlight w:val="green"/>
            <w:lang w:eastAsia="zh-CN"/>
          </w:rPr>
          <w:t xml:space="preserve">                                        </w:t>
        </w:r>
      </w:ins>
      <w:ins w:id="2215" w:author="LWQ" w:date="2018-07-07T16:51:00Z">
        <w:r>
          <w:rPr>
            <w:rFonts w:ascii="Times New Roman" w:hAnsi="Times New Roman" w:eastAsia="楷体" w:cs="Times New Roman"/>
            <w:sz w:val="18"/>
            <w:szCs w:val="18"/>
            <w:highlight w:val="green"/>
            <w:rPrChange w:id="2216" w:author="Administrator" w:date="2018-07-07T23:55:00Z">
              <w:rPr>
                <w:rFonts w:ascii="Times New Roman" w:hAnsi="Times New Roman" w:eastAsia="楷体" w:cs="Times New Roman"/>
                <w:sz w:val="18"/>
                <w:szCs w:val="18"/>
              </w:rPr>
            </w:rPrChange>
          </w:rPr>
          <w:t xml:space="preserve">   (b)</w:t>
        </w:r>
      </w:ins>
    </w:p>
    <w:p>
      <w:pPr>
        <w:spacing w:line="480" w:lineRule="auto"/>
        <w:jc w:val="center"/>
        <w:rPr>
          <w:ins w:id="2217" w:author="LWQ" w:date="2018-07-07T16:51:00Z"/>
          <w:rFonts w:ascii="Times New Roman" w:hAnsi="Times New Roman" w:eastAsia="楷体" w:cs="Times New Roman"/>
          <w:highlight w:val="green"/>
          <w:lang w:eastAsia="zh-CN"/>
          <w:rPrChange w:id="2218" w:author="Administrator" w:date="2018-07-07T23:55:00Z">
            <w:rPr>
              <w:ins w:id="2219" w:author="LWQ" w:date="2018-07-07T16:51:00Z"/>
              <w:rFonts w:ascii="Times New Roman" w:hAnsi="Times New Roman" w:eastAsia="楷体" w:cs="Times New Roman"/>
              <w:lang w:eastAsia="zh-CN"/>
            </w:rPr>
          </w:rPrChange>
        </w:rPr>
      </w:pPr>
      <w:ins w:id="2220" w:author="LWQ" w:date="2018-07-07T21:17:00Z">
        <w:r>
          <w:rPr>
            <w:rFonts w:ascii="Times New Roman" w:hAnsi="Times New Roman" w:eastAsia="楷体" w:cs="Times New Roman"/>
            <w:highlight w:val="green"/>
            <w:lang w:eastAsia="zh-CN"/>
            <w:rPrChange w:id="2223" w:author="" w:date="">
              <w:rPr>
                <w:lang w:eastAsia="zh-CN"/>
              </w:rPr>
            </w:rPrChange>
          </w:rPr>
          <w:drawing>
            <wp:inline distT="0" distB="0" distL="0" distR="0">
              <wp:extent cx="2339975" cy="23399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2">
                        <a:extLst>
                          <a:ext uri="{28A0092B-C50C-407E-A947-70E740481C1C}">
                            <a14:useLocalDpi xmlns:a14="http://schemas.microsoft.com/office/drawing/2010/main" val="0"/>
                          </a:ext>
                        </a:extLst>
                      </a:blip>
                      <a:srcRect l="1252" t="1790" r="7692"/>
                      <a:stretch>
                        <a:fillRect/>
                      </a:stretch>
                    </pic:blipFill>
                    <pic:spPr>
                      <a:xfrm>
                        <a:off x="0" y="0"/>
                        <a:ext cx="2340000" cy="2340000"/>
                      </a:xfrm>
                      <a:prstGeom prst="rect">
                        <a:avLst/>
                      </a:prstGeom>
                      <a:noFill/>
                      <a:ln>
                        <a:noFill/>
                      </a:ln>
                    </pic:spPr>
                  </pic:pic>
                </a:graphicData>
              </a:graphic>
            </wp:inline>
          </w:drawing>
        </w:r>
      </w:ins>
      <w:ins w:id="2224" w:author="LWQ" w:date="2018-07-07T19:58:00Z">
        <w:r>
          <w:rPr>
            <w:rFonts w:ascii="Times New Roman" w:hAnsi="Times New Roman" w:eastAsia="楷体" w:cs="Times New Roman"/>
            <w:highlight w:val="green"/>
            <w:lang w:eastAsia="zh-CN"/>
            <w:rPrChange w:id="2227" w:author="" w:date="">
              <w:rPr>
                <w:lang w:eastAsia="zh-CN"/>
              </w:rPr>
            </w:rPrChange>
          </w:rPr>
          <w:drawing>
            <wp:inline distT="0" distB="0" distL="0" distR="0">
              <wp:extent cx="2339975" cy="2339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3">
                        <a:extLst>
                          <a:ext uri="{28A0092B-C50C-407E-A947-70E740481C1C}">
                            <a14:useLocalDpi xmlns:a14="http://schemas.microsoft.com/office/drawing/2010/main" val="0"/>
                          </a:ext>
                        </a:extLst>
                      </a:blip>
                      <a:srcRect l="5617" t="2317" r="6231"/>
                      <a:stretch>
                        <a:fillRect/>
                      </a:stretch>
                    </pic:blipFill>
                    <pic:spPr>
                      <a:xfrm>
                        <a:off x="0" y="0"/>
                        <a:ext cx="2340000" cy="2340000"/>
                      </a:xfrm>
                      <a:prstGeom prst="rect">
                        <a:avLst/>
                      </a:prstGeom>
                      <a:noFill/>
                      <a:ln>
                        <a:noFill/>
                      </a:ln>
                    </pic:spPr>
                  </pic:pic>
                </a:graphicData>
              </a:graphic>
            </wp:inline>
          </w:drawing>
        </w:r>
      </w:ins>
    </w:p>
    <w:p>
      <w:pPr>
        <w:spacing w:line="480" w:lineRule="auto"/>
        <w:jc w:val="center"/>
        <w:rPr>
          <w:ins w:id="2228" w:author="LWQ" w:date="2018-07-07T16:51:00Z"/>
          <w:rFonts w:ascii="Times New Roman" w:hAnsi="Times New Roman" w:eastAsia="楷体" w:cs="Times New Roman"/>
          <w:highlight w:val="green"/>
          <w:rPrChange w:id="2229" w:author="Administrator" w:date="2018-07-07T23:55:00Z">
            <w:rPr>
              <w:ins w:id="2230" w:author="LWQ" w:date="2018-07-07T16:51:00Z"/>
              <w:rFonts w:ascii="Times New Roman" w:hAnsi="Times New Roman" w:eastAsia="楷体" w:cs="Times New Roman"/>
            </w:rPr>
          </w:rPrChange>
        </w:rPr>
      </w:pPr>
      <w:ins w:id="2231" w:author="LWQ" w:date="2018-07-07T16:51:00Z">
        <w:r>
          <w:rPr>
            <w:rFonts w:ascii="Times New Roman" w:hAnsi="Times New Roman" w:eastAsia="楷体" w:cs="Times New Roman"/>
            <w:sz w:val="18"/>
            <w:szCs w:val="18"/>
            <w:highlight w:val="green"/>
            <w:rPrChange w:id="2232" w:author="Administrator" w:date="2018-07-07T23:55:00Z">
              <w:rPr>
                <w:rFonts w:ascii="Times New Roman" w:hAnsi="Times New Roman" w:eastAsia="楷体" w:cs="Times New Roman"/>
                <w:sz w:val="18"/>
                <w:szCs w:val="18"/>
              </w:rPr>
            </w:rPrChange>
          </w:rPr>
          <w:t xml:space="preserve">  (</w:t>
        </w:r>
      </w:ins>
      <w:ins w:id="2233" w:author="LWQ" w:date="2018-07-07T16:51:00Z">
        <w:r>
          <w:rPr>
            <w:rFonts w:ascii="Times New Roman" w:hAnsi="Times New Roman" w:eastAsia="楷体" w:cs="Times New Roman"/>
            <w:sz w:val="18"/>
            <w:szCs w:val="18"/>
            <w:highlight w:val="green"/>
            <w:lang w:eastAsia="zh-CN"/>
            <w:rPrChange w:id="2234" w:author="Administrator" w:date="2018-07-07T23:55:00Z">
              <w:rPr>
                <w:rFonts w:ascii="Times New Roman" w:hAnsi="Times New Roman" w:eastAsia="楷体" w:cs="Times New Roman"/>
                <w:sz w:val="18"/>
                <w:szCs w:val="18"/>
                <w:lang w:eastAsia="zh-CN"/>
              </w:rPr>
            </w:rPrChange>
          </w:rPr>
          <w:t>c</w:t>
        </w:r>
      </w:ins>
      <w:ins w:id="2235" w:author="LWQ" w:date="2018-07-07T16:51:00Z">
        <w:r>
          <w:rPr>
            <w:rFonts w:ascii="Times New Roman" w:hAnsi="Times New Roman" w:eastAsia="楷体" w:cs="Times New Roman"/>
            <w:sz w:val="18"/>
            <w:szCs w:val="18"/>
            <w:highlight w:val="green"/>
            <w:rPrChange w:id="2236" w:author="Administrator" w:date="2018-07-07T23:55:00Z">
              <w:rPr>
                <w:rFonts w:ascii="Times New Roman" w:hAnsi="Times New Roman" w:eastAsia="楷体" w:cs="Times New Roman"/>
                <w:sz w:val="18"/>
                <w:szCs w:val="18"/>
              </w:rPr>
            </w:rPrChange>
          </w:rPr>
          <w:t>)</w:t>
        </w:r>
      </w:ins>
      <w:ins w:id="2237" w:author="LWQ" w:date="2018-07-07T21:20:00Z">
        <w:del w:id="2238" w:author="Administrator" w:date="2018-07-07T23:45:00Z">
          <w:r>
            <w:rPr>
              <w:rFonts w:ascii="Times New Roman" w:hAnsi="Times New Roman" w:eastAsia="楷体" w:cs="Times New Roman"/>
              <w:sz w:val="18"/>
              <w:szCs w:val="18"/>
              <w:highlight w:val="green"/>
              <w:rPrChange w:id="2239" w:author="Administrator" w:date="2018-07-07T23:55:00Z">
                <w:rPr>
                  <w:rFonts w:ascii="Times New Roman" w:hAnsi="Times New Roman" w:eastAsia="楷体" w:cs="Times New Roman"/>
                  <w:sz w:val="18"/>
                  <w:szCs w:val="18"/>
                </w:rPr>
              </w:rPrChange>
            </w:rPr>
            <w:delText xml:space="preserve"> </w:delText>
          </w:r>
        </w:del>
      </w:ins>
      <w:ins w:id="2240" w:author="Administrator" w:date="2018-07-07T23:45:00Z">
        <w:r>
          <w:rPr>
            <w:rFonts w:ascii="Times New Roman" w:hAnsi="Times New Roman" w:eastAsia="楷体" w:cs="Times New Roman"/>
            <w:sz w:val="18"/>
            <w:szCs w:val="18"/>
            <w:highlight w:val="green"/>
            <w:lang w:eastAsia="zh-CN"/>
            <w:rPrChange w:id="2241" w:author="Administrator" w:date="2018-07-07T23:55:00Z">
              <w:rPr>
                <w:rFonts w:ascii="Times New Roman" w:hAnsi="Times New Roman" w:eastAsia="楷体" w:cs="Times New Roman"/>
                <w:sz w:val="18"/>
                <w:szCs w:val="18"/>
                <w:lang w:eastAsia="zh-CN"/>
              </w:rPr>
            </w:rPrChange>
          </w:rPr>
          <w:t xml:space="preserve">                                                       </w:t>
        </w:r>
      </w:ins>
      <w:ins w:id="2242" w:author="LWQ" w:date="2018-07-07T21:20:00Z">
        <w:r>
          <w:rPr>
            <w:rFonts w:ascii="Times New Roman" w:hAnsi="Times New Roman" w:eastAsia="楷体" w:cs="Times New Roman"/>
            <w:sz w:val="18"/>
            <w:szCs w:val="18"/>
            <w:highlight w:val="green"/>
            <w:rPrChange w:id="2243" w:author="Administrator" w:date="2018-07-07T23:55:00Z">
              <w:rPr>
                <w:rFonts w:ascii="Times New Roman" w:hAnsi="Times New Roman" w:eastAsia="楷体" w:cs="Times New Roman"/>
                <w:sz w:val="18"/>
                <w:szCs w:val="18"/>
              </w:rPr>
            </w:rPrChange>
          </w:rPr>
          <w:t xml:space="preserve"> (</w:t>
        </w:r>
      </w:ins>
      <w:ins w:id="2244" w:author="LWQ" w:date="2018-07-07T21:20:00Z">
        <w:r>
          <w:rPr>
            <w:rFonts w:ascii="Times New Roman" w:hAnsi="Times New Roman" w:eastAsia="楷体" w:cs="Times New Roman"/>
            <w:sz w:val="18"/>
            <w:szCs w:val="18"/>
            <w:highlight w:val="green"/>
            <w:lang w:eastAsia="zh-CN"/>
            <w:rPrChange w:id="2245" w:author="Administrator" w:date="2018-07-07T23:55:00Z">
              <w:rPr>
                <w:rFonts w:ascii="Times New Roman" w:hAnsi="Times New Roman" w:eastAsia="楷体" w:cs="Times New Roman"/>
                <w:sz w:val="18"/>
                <w:szCs w:val="18"/>
                <w:lang w:eastAsia="zh-CN"/>
              </w:rPr>
            </w:rPrChange>
          </w:rPr>
          <w:t>d</w:t>
        </w:r>
      </w:ins>
      <w:ins w:id="2246" w:author="LWQ" w:date="2018-07-07T21:20:00Z">
        <w:r>
          <w:rPr>
            <w:rFonts w:ascii="Times New Roman" w:hAnsi="Times New Roman" w:eastAsia="楷体" w:cs="Times New Roman"/>
            <w:sz w:val="18"/>
            <w:szCs w:val="18"/>
            <w:highlight w:val="green"/>
            <w:rPrChange w:id="2247" w:author="Administrator" w:date="2018-07-07T23:55:00Z">
              <w:rPr>
                <w:rFonts w:ascii="Times New Roman" w:hAnsi="Times New Roman" w:eastAsia="楷体" w:cs="Times New Roman"/>
                <w:sz w:val="18"/>
                <w:szCs w:val="18"/>
              </w:rPr>
            </w:rPrChange>
          </w:rPr>
          <w:t>)</w:t>
        </w:r>
      </w:ins>
    </w:p>
    <w:p>
      <w:pPr>
        <w:spacing w:line="480" w:lineRule="auto"/>
        <w:rPr>
          <w:del w:id="2248" w:author="LWQ" w:date="2018-07-07T19:29:00Z"/>
          <w:rFonts w:ascii="Times New Roman" w:hAnsi="Times New Roman" w:cs="Times New Roman" w:eastAsiaTheme="minorEastAsia"/>
          <w:color w:val="000000"/>
          <w:sz w:val="18"/>
          <w:szCs w:val="18"/>
          <w:lang w:eastAsia="en-US"/>
          <w:rPrChange w:id="2249" w:author="LWQ" w:date="2018-07-07T19:35:00Z">
            <w:rPr>
              <w:del w:id="2250" w:author="LWQ" w:date="2018-07-07T19:29:00Z"/>
              <w:rFonts w:ascii="Times New Roman" w:hAnsi="Times New Roman" w:eastAsia="楷体" w:cs="Times New Roman"/>
              <w:lang w:eastAsia="zh-CN"/>
            </w:rPr>
          </w:rPrChange>
        </w:rPr>
      </w:pPr>
      <w:ins w:id="2251" w:author="LWQ" w:date="2018-07-07T19:28:00Z">
        <w:r>
          <w:rPr>
            <w:rFonts w:ascii="Times New Roman" w:hAnsi="Times New Roman" w:cs="Times New Roman"/>
            <w:color w:val="000000"/>
            <w:sz w:val="18"/>
            <w:szCs w:val="18"/>
            <w:highlight w:val="green"/>
            <w:rPrChange w:id="2252" w:author="Administrator" w:date="2018-07-07T23:55:00Z">
              <w:rPr>
                <w:rFonts w:ascii="Times New Roman" w:hAnsi="Times New Roman" w:cs="Times New Roman"/>
                <w:color w:val="000000"/>
                <w:sz w:val="18"/>
                <w:szCs w:val="18"/>
              </w:rPr>
            </w:rPrChange>
          </w:rPr>
          <w:t xml:space="preserve">Figure </w:t>
        </w:r>
      </w:ins>
      <w:ins w:id="2253" w:author="LWQ" w:date="2018-07-07T19:28:00Z">
        <w:r>
          <w:rPr>
            <w:rFonts w:ascii="Times New Roman" w:hAnsi="Times New Roman" w:cs="Times New Roman"/>
            <w:color w:val="000000"/>
            <w:sz w:val="18"/>
            <w:szCs w:val="18"/>
            <w:highlight w:val="green"/>
            <w:lang w:eastAsia="zh-CN"/>
            <w:rPrChange w:id="2254" w:author="Administrator" w:date="2018-07-07T23:55:00Z">
              <w:rPr>
                <w:rFonts w:ascii="Times New Roman" w:hAnsi="Times New Roman" w:cs="Times New Roman"/>
                <w:color w:val="000000"/>
                <w:sz w:val="18"/>
                <w:szCs w:val="18"/>
                <w:lang w:eastAsia="zh-CN"/>
              </w:rPr>
            </w:rPrChange>
          </w:rPr>
          <w:t>9</w:t>
        </w:r>
      </w:ins>
      <w:ins w:id="2255" w:author="LWQ" w:date="2018-07-07T19:28:00Z">
        <w:del w:id="2256" w:author="Administrator" w:date="2018-07-08T11:49:00Z">
          <w:r>
            <w:rPr>
              <w:rFonts w:ascii="Times New Roman" w:hAnsi="Times New Roman" w:cs="Times New Roman"/>
              <w:color w:val="000000"/>
              <w:sz w:val="18"/>
              <w:szCs w:val="18"/>
              <w:highlight w:val="green"/>
              <w:rPrChange w:id="2257" w:author="Administrator" w:date="2018-07-07T23:55:00Z">
                <w:rPr>
                  <w:rFonts w:ascii="Times New Roman" w:hAnsi="Times New Roman" w:cs="Times New Roman"/>
                  <w:color w:val="000000"/>
                  <w:sz w:val="18"/>
                  <w:szCs w:val="18"/>
                </w:rPr>
              </w:rPrChange>
            </w:rPr>
            <w:delText>:Seismic</w:delText>
          </w:r>
        </w:del>
      </w:ins>
      <w:ins w:id="2258" w:author="Administrator" w:date="2018-07-08T11:49:00Z">
        <w:r>
          <w:rPr>
            <w:rFonts w:ascii="Times New Roman" w:hAnsi="Times New Roman" w:cs="Times New Roman"/>
            <w:color w:val="000000"/>
            <w:sz w:val="18"/>
            <w:szCs w:val="18"/>
            <w:highlight w:val="green"/>
          </w:rPr>
          <w:t>: Seismic</w:t>
        </w:r>
      </w:ins>
      <w:ins w:id="2259" w:author="LWQ" w:date="2018-07-07T19:28:00Z">
        <w:r>
          <w:rPr>
            <w:rFonts w:ascii="Times New Roman" w:hAnsi="Times New Roman" w:cs="Times New Roman"/>
            <w:color w:val="000000"/>
            <w:sz w:val="18"/>
            <w:szCs w:val="18"/>
            <w:highlight w:val="green"/>
            <w:rPrChange w:id="2260" w:author="Administrator" w:date="2018-07-07T23:55:00Z">
              <w:rPr>
                <w:rFonts w:ascii="Times New Roman" w:hAnsi="Times New Roman" w:cs="Times New Roman"/>
                <w:color w:val="000000"/>
                <w:sz w:val="18"/>
                <w:szCs w:val="18"/>
              </w:rPr>
            </w:rPrChange>
          </w:rPr>
          <w:t xml:space="preserve"> records of </w:t>
        </w:r>
      </w:ins>
      <w:ins w:id="2261" w:author="LWQ" w:date="2018-07-07T19:28:00Z">
        <w:r>
          <w:rPr>
            <w:rFonts w:ascii="Times New Roman" w:hAnsi="Times New Roman" w:cs="Times New Roman"/>
            <w:i/>
            <w:color w:val="000000"/>
            <w:sz w:val="18"/>
            <w:szCs w:val="18"/>
            <w:highlight w:val="green"/>
            <w:rPrChange w:id="2262" w:author="Administrator" w:date="2018-07-07T23:55:00Z">
              <w:rPr>
                <w:rFonts w:ascii="Times New Roman" w:hAnsi="Times New Roman" w:cs="Times New Roman"/>
                <w:color w:val="000000"/>
                <w:sz w:val="18"/>
                <w:szCs w:val="18"/>
              </w:rPr>
            </w:rPrChange>
          </w:rPr>
          <w:t>Vx</w:t>
        </w:r>
      </w:ins>
      <w:ins w:id="2263" w:author="LWQ" w:date="2018-07-07T19:28:00Z">
        <w:r>
          <w:rPr>
            <w:rFonts w:ascii="Times New Roman" w:hAnsi="Times New Roman" w:cs="Times New Roman"/>
            <w:color w:val="000000"/>
            <w:sz w:val="18"/>
            <w:szCs w:val="18"/>
            <w:highlight w:val="green"/>
            <w:rPrChange w:id="2264" w:author="Administrator" w:date="2018-07-07T23:55:00Z">
              <w:rPr>
                <w:rFonts w:ascii="Times New Roman" w:hAnsi="Times New Roman" w:cs="Times New Roman"/>
                <w:color w:val="000000"/>
                <w:sz w:val="18"/>
                <w:szCs w:val="18"/>
              </w:rPr>
            </w:rPrChange>
          </w:rPr>
          <w:t xml:space="preserve"> component obtained with different methods. (</w:t>
        </w:r>
      </w:ins>
      <w:ins w:id="2265" w:author="LWQ" w:date="2018-07-07T19:28:00Z">
        <w:r>
          <w:rPr>
            <w:rFonts w:ascii="Times New Roman" w:hAnsi="Times New Roman" w:cs="Times New Roman"/>
            <w:color w:val="000000"/>
            <w:sz w:val="18"/>
            <w:szCs w:val="18"/>
            <w:highlight w:val="green"/>
            <w:lang w:eastAsia="zh-CN"/>
            <w:rPrChange w:id="2266" w:author="Administrator" w:date="2018-07-07T23:55:00Z">
              <w:rPr>
                <w:rFonts w:ascii="Times New Roman" w:hAnsi="Times New Roman" w:cs="Times New Roman"/>
                <w:color w:val="000000"/>
                <w:sz w:val="18"/>
                <w:szCs w:val="18"/>
                <w:lang w:eastAsia="zh-CN"/>
              </w:rPr>
            </w:rPrChange>
          </w:rPr>
          <w:t>a</w:t>
        </w:r>
      </w:ins>
      <w:ins w:id="2267" w:author="LWQ" w:date="2018-07-07T19:28:00Z">
        <w:r>
          <w:rPr>
            <w:rFonts w:ascii="Times New Roman" w:hAnsi="Times New Roman" w:cs="Times New Roman"/>
            <w:color w:val="000000"/>
            <w:sz w:val="18"/>
            <w:szCs w:val="18"/>
            <w:highlight w:val="green"/>
            <w:rPrChange w:id="2268" w:author="Administrator" w:date="2018-07-07T23:55:00Z">
              <w:rPr>
                <w:rFonts w:ascii="Times New Roman" w:hAnsi="Times New Roman" w:cs="Times New Roman"/>
                <w:color w:val="000000"/>
                <w:sz w:val="18"/>
                <w:szCs w:val="18"/>
              </w:rPr>
            </w:rPrChange>
          </w:rPr>
          <w:t>)the traditional staggered-grid FD scheme with FD  coefficients determined in the time-space domain by least squares method; (</w:t>
        </w:r>
      </w:ins>
      <w:ins w:id="2269" w:author="LWQ" w:date="2018-07-07T19:28:00Z">
        <w:r>
          <w:rPr>
            <w:rFonts w:ascii="Times New Roman" w:hAnsi="Times New Roman" w:cs="Times New Roman"/>
            <w:color w:val="000000"/>
            <w:sz w:val="18"/>
            <w:szCs w:val="18"/>
            <w:highlight w:val="green"/>
            <w:lang w:eastAsia="zh-CN"/>
            <w:rPrChange w:id="2270" w:author="Administrator" w:date="2018-07-07T23:55:00Z">
              <w:rPr>
                <w:rFonts w:ascii="Times New Roman" w:hAnsi="Times New Roman" w:cs="Times New Roman"/>
                <w:color w:val="000000"/>
                <w:sz w:val="18"/>
                <w:szCs w:val="18"/>
                <w:lang w:eastAsia="zh-CN"/>
              </w:rPr>
            </w:rPrChange>
          </w:rPr>
          <w:t>b</w:t>
        </w:r>
      </w:ins>
      <w:ins w:id="2271" w:author="LWQ" w:date="2018-07-07T19:28:00Z">
        <w:r>
          <w:rPr>
            <w:rFonts w:ascii="Times New Roman" w:hAnsi="Times New Roman" w:cs="Times New Roman"/>
            <w:color w:val="000000"/>
            <w:sz w:val="18"/>
            <w:szCs w:val="18"/>
            <w:highlight w:val="green"/>
            <w:rPrChange w:id="2272" w:author="Administrator" w:date="2018-07-07T23:55:00Z">
              <w:rPr>
                <w:rFonts w:ascii="Times New Roman" w:hAnsi="Times New Roman" w:cs="Times New Roman"/>
                <w:color w:val="000000"/>
                <w:sz w:val="18"/>
                <w:szCs w:val="18"/>
              </w:rPr>
            </w:rPrChange>
          </w:rPr>
          <w:t>)the simplified staggered-grid FD scheme with FD</w:t>
        </w:r>
      </w:ins>
      <w:ins w:id="2273" w:author="Administrator" w:date="2018-07-08T11:49:00Z">
        <w:r>
          <w:rPr>
            <w:rFonts w:hint="eastAsia" w:ascii="Times New Roman" w:hAnsi="Times New Roman" w:cs="Times New Roman"/>
            <w:color w:val="000000"/>
            <w:sz w:val="18"/>
            <w:szCs w:val="18"/>
            <w:highlight w:val="green"/>
            <w:lang w:eastAsia="zh-CN"/>
          </w:rPr>
          <w:t xml:space="preserve"> </w:t>
        </w:r>
      </w:ins>
      <w:ins w:id="2274" w:author="LWQ" w:date="2018-07-07T19:28:00Z">
        <w:r>
          <w:rPr>
            <w:rFonts w:ascii="Times New Roman" w:hAnsi="Times New Roman" w:cs="Times New Roman"/>
            <w:color w:val="000000"/>
            <w:sz w:val="18"/>
            <w:szCs w:val="18"/>
            <w:highlight w:val="green"/>
            <w:rPrChange w:id="2275" w:author="Administrator" w:date="2018-07-07T23:55:00Z">
              <w:rPr>
                <w:rFonts w:ascii="Times New Roman" w:hAnsi="Times New Roman" w:cs="Times New Roman"/>
                <w:color w:val="000000"/>
                <w:sz w:val="18"/>
                <w:szCs w:val="18"/>
              </w:rPr>
            </w:rPrChange>
          </w:rPr>
          <w:t xml:space="preserve">coefficients determined in the time-space domain by the linear method; </w:t>
        </w:r>
      </w:ins>
      <w:ins w:id="2276" w:author="LWQ" w:date="2018-07-07T21:20:00Z">
        <w:r>
          <w:rPr>
            <w:rFonts w:ascii="Times New Roman" w:hAnsi="Times New Roman" w:cs="Times New Roman"/>
            <w:color w:val="000000"/>
            <w:sz w:val="18"/>
            <w:szCs w:val="18"/>
            <w:highlight w:val="green"/>
            <w:rPrChange w:id="2277" w:author="Administrator" w:date="2018-07-07T23:55:00Z">
              <w:rPr>
                <w:rFonts w:ascii="Times New Roman" w:hAnsi="Times New Roman" w:cs="Times New Roman"/>
                <w:color w:val="000000"/>
                <w:sz w:val="18"/>
                <w:szCs w:val="18"/>
              </w:rPr>
            </w:rPrChange>
          </w:rPr>
          <w:t>(</w:t>
        </w:r>
      </w:ins>
      <w:ins w:id="2278" w:author="LWQ" w:date="2018-07-07T21:20:00Z">
        <w:r>
          <w:rPr>
            <w:rFonts w:ascii="Times New Roman" w:hAnsi="Times New Roman" w:cs="Times New Roman"/>
            <w:color w:val="000000"/>
            <w:sz w:val="18"/>
            <w:szCs w:val="18"/>
            <w:highlight w:val="green"/>
            <w:lang w:eastAsia="zh-CN"/>
            <w:rPrChange w:id="2279" w:author="Administrator" w:date="2018-07-07T23:55:00Z">
              <w:rPr>
                <w:rFonts w:ascii="Times New Roman" w:hAnsi="Times New Roman" w:cs="Times New Roman"/>
                <w:color w:val="000000"/>
                <w:sz w:val="18"/>
                <w:szCs w:val="18"/>
                <w:lang w:eastAsia="zh-CN"/>
              </w:rPr>
            </w:rPrChange>
          </w:rPr>
          <w:t>d</w:t>
        </w:r>
      </w:ins>
      <w:ins w:id="2280" w:author="LWQ" w:date="2018-07-07T21:20:00Z">
        <w:r>
          <w:rPr>
            <w:rFonts w:ascii="Times New Roman" w:hAnsi="Times New Roman" w:cs="Times New Roman"/>
            <w:color w:val="000000"/>
            <w:sz w:val="18"/>
            <w:szCs w:val="18"/>
            <w:highlight w:val="green"/>
            <w:rPrChange w:id="2281" w:author="Administrator" w:date="2018-07-07T23:55:00Z">
              <w:rPr>
                <w:rFonts w:ascii="Times New Roman" w:hAnsi="Times New Roman" w:cs="Times New Roman"/>
                <w:color w:val="000000"/>
                <w:sz w:val="18"/>
                <w:szCs w:val="18"/>
              </w:rPr>
            </w:rPrChange>
          </w:rPr>
          <w:t xml:space="preserve">) </w:t>
        </w:r>
      </w:ins>
      <w:ins w:id="2282" w:author="LWQ" w:date="2018-07-07T21:20:00Z">
        <w:r>
          <w:rPr>
            <w:rFonts w:ascii="Times New Roman" w:hAnsi="Times New Roman" w:cs="Times New Roman"/>
            <w:color w:val="000000"/>
            <w:sz w:val="18"/>
            <w:szCs w:val="18"/>
            <w:highlight w:val="green"/>
            <w:lang w:eastAsia="zh-CN"/>
            <w:rPrChange w:id="2283" w:author="Administrator" w:date="2018-07-07T23:55:00Z">
              <w:rPr>
                <w:rFonts w:ascii="Times New Roman" w:hAnsi="Times New Roman" w:cs="Times New Roman"/>
                <w:color w:val="000000"/>
                <w:sz w:val="18"/>
                <w:szCs w:val="18"/>
                <w:lang w:eastAsia="zh-CN"/>
              </w:rPr>
            </w:rPrChange>
          </w:rPr>
          <w:t>the difference between</w:t>
        </w:r>
      </w:ins>
      <w:ins w:id="2284" w:author="LWQ" w:date="2018-07-07T21:20:00Z">
        <w:r>
          <w:rPr>
            <w:rFonts w:ascii="Times New Roman" w:hAnsi="Times New Roman" w:cs="Times New Roman"/>
            <w:color w:val="000000"/>
            <w:sz w:val="18"/>
            <w:szCs w:val="18"/>
            <w:highlight w:val="green"/>
            <w:rPrChange w:id="2285" w:author="Administrator" w:date="2018-07-07T23:55:00Z">
              <w:rPr>
                <w:rFonts w:ascii="Times New Roman" w:hAnsi="Times New Roman" w:cs="Times New Roman"/>
                <w:color w:val="000000"/>
                <w:sz w:val="18"/>
                <w:szCs w:val="18"/>
              </w:rPr>
            </w:rPrChange>
          </w:rPr>
          <w:t xml:space="preserve"> Figure 9(a)</w:t>
        </w:r>
      </w:ins>
      <w:ins w:id="2286" w:author="LWQ" w:date="2018-07-07T21:21:00Z">
        <w:r>
          <w:rPr>
            <w:rFonts w:ascii="Times New Roman" w:hAnsi="Times New Roman" w:cs="Times New Roman"/>
            <w:color w:val="000000"/>
            <w:sz w:val="18"/>
            <w:szCs w:val="18"/>
            <w:highlight w:val="green"/>
            <w:lang w:eastAsia="zh-CN"/>
            <w:rPrChange w:id="2287" w:author="Administrator" w:date="2018-07-07T23:55:00Z">
              <w:rPr>
                <w:rFonts w:ascii="Times New Roman" w:hAnsi="Times New Roman" w:cs="Times New Roman"/>
                <w:color w:val="000000"/>
                <w:sz w:val="18"/>
                <w:szCs w:val="18"/>
                <w:lang w:eastAsia="zh-CN"/>
              </w:rPr>
            </w:rPrChange>
          </w:rPr>
          <w:t xml:space="preserve"> and</w:t>
        </w:r>
      </w:ins>
      <w:ins w:id="2288" w:author="LWQ" w:date="2018-07-07T21:20:00Z">
        <w:r>
          <w:rPr>
            <w:rFonts w:ascii="Times New Roman" w:hAnsi="Times New Roman" w:cs="Times New Roman"/>
            <w:color w:val="000000"/>
            <w:sz w:val="18"/>
            <w:szCs w:val="18"/>
            <w:highlight w:val="green"/>
            <w:rPrChange w:id="2289" w:author="Administrator" w:date="2018-07-07T23:55:00Z">
              <w:rPr>
                <w:rFonts w:ascii="Times New Roman" w:hAnsi="Times New Roman" w:cs="Times New Roman"/>
                <w:color w:val="000000"/>
                <w:sz w:val="18"/>
                <w:szCs w:val="18"/>
              </w:rPr>
            </w:rPrChange>
          </w:rPr>
          <w:t>(</w:t>
        </w:r>
      </w:ins>
      <w:ins w:id="2290" w:author="LWQ" w:date="2018-07-07T21:20:00Z">
        <w:r>
          <w:rPr>
            <w:rFonts w:ascii="Times New Roman" w:hAnsi="Times New Roman" w:cs="Times New Roman"/>
            <w:color w:val="000000"/>
            <w:sz w:val="18"/>
            <w:szCs w:val="18"/>
            <w:highlight w:val="green"/>
            <w:lang w:eastAsia="zh-CN"/>
            <w:rPrChange w:id="2291" w:author="Administrator" w:date="2018-07-07T23:55:00Z">
              <w:rPr>
                <w:rFonts w:ascii="Times New Roman" w:hAnsi="Times New Roman" w:cs="Times New Roman"/>
                <w:color w:val="000000"/>
                <w:sz w:val="18"/>
                <w:szCs w:val="18"/>
                <w:lang w:eastAsia="zh-CN"/>
              </w:rPr>
            </w:rPrChange>
          </w:rPr>
          <w:t>b</w:t>
        </w:r>
      </w:ins>
      <w:ins w:id="2292" w:author="LWQ" w:date="2018-07-07T21:20:00Z">
        <w:r>
          <w:rPr>
            <w:rFonts w:ascii="Times New Roman" w:hAnsi="Times New Roman" w:cs="Times New Roman"/>
            <w:color w:val="000000"/>
            <w:sz w:val="18"/>
            <w:szCs w:val="18"/>
            <w:highlight w:val="green"/>
            <w:rPrChange w:id="2293" w:author="Administrator" w:date="2018-07-07T23:55:00Z">
              <w:rPr>
                <w:rFonts w:ascii="Times New Roman" w:hAnsi="Times New Roman" w:cs="Times New Roman"/>
                <w:color w:val="000000"/>
                <w:sz w:val="18"/>
                <w:szCs w:val="18"/>
              </w:rPr>
            </w:rPrChange>
          </w:rPr>
          <w:t>)</w:t>
        </w:r>
      </w:ins>
      <w:ins w:id="2294" w:author="LWQ" w:date="2018-07-07T21:20:00Z">
        <w:r>
          <w:rPr>
            <w:rFonts w:ascii="Times New Roman" w:hAnsi="Times New Roman" w:cs="Times New Roman"/>
            <w:color w:val="000000"/>
            <w:sz w:val="18"/>
            <w:szCs w:val="18"/>
            <w:highlight w:val="green"/>
            <w:lang w:eastAsia="zh-CN"/>
            <w:rPrChange w:id="2295" w:author="Administrator" w:date="2018-07-07T23:55:00Z">
              <w:rPr>
                <w:rFonts w:ascii="Times New Roman" w:hAnsi="Times New Roman" w:cs="Times New Roman"/>
                <w:color w:val="000000"/>
                <w:sz w:val="18"/>
                <w:szCs w:val="18"/>
                <w:lang w:eastAsia="zh-CN"/>
              </w:rPr>
            </w:rPrChange>
          </w:rPr>
          <w:t>;</w:t>
        </w:r>
      </w:ins>
      <w:ins w:id="2296" w:author="Administrator" w:date="2018-07-08T11:50:00Z">
        <w:r>
          <w:rPr>
            <w:rFonts w:hint="eastAsia" w:ascii="Times New Roman" w:hAnsi="Times New Roman" w:cs="Times New Roman"/>
            <w:color w:val="000000"/>
            <w:sz w:val="18"/>
            <w:szCs w:val="18"/>
            <w:highlight w:val="green"/>
            <w:lang w:eastAsia="zh-CN"/>
          </w:rPr>
          <w:t xml:space="preserve"> </w:t>
        </w:r>
      </w:ins>
      <w:ins w:id="2297" w:author="LWQ" w:date="2018-07-07T19:28:00Z">
        <w:r>
          <w:rPr>
            <w:rFonts w:ascii="Times New Roman" w:hAnsi="Times New Roman" w:cs="Times New Roman"/>
            <w:color w:val="000000"/>
            <w:sz w:val="18"/>
            <w:szCs w:val="18"/>
            <w:highlight w:val="green"/>
            <w:rPrChange w:id="2298" w:author="Administrator" w:date="2018-07-07T23:55:00Z">
              <w:rPr>
                <w:rFonts w:ascii="Times New Roman" w:hAnsi="Times New Roman" w:cs="Times New Roman"/>
                <w:color w:val="000000"/>
                <w:sz w:val="18"/>
                <w:szCs w:val="18"/>
              </w:rPr>
            </w:rPrChange>
          </w:rPr>
          <w:t>(</w:t>
        </w:r>
      </w:ins>
      <w:ins w:id="2299" w:author="LWQ" w:date="2018-07-07T21:21:00Z">
        <w:r>
          <w:rPr>
            <w:rFonts w:ascii="Times New Roman" w:hAnsi="Times New Roman" w:cs="Times New Roman"/>
            <w:color w:val="000000"/>
            <w:sz w:val="18"/>
            <w:szCs w:val="18"/>
            <w:highlight w:val="green"/>
            <w:lang w:eastAsia="zh-CN"/>
            <w:rPrChange w:id="2300" w:author="Administrator" w:date="2018-07-07T23:55:00Z">
              <w:rPr>
                <w:rFonts w:ascii="Times New Roman" w:hAnsi="Times New Roman" w:cs="Times New Roman"/>
                <w:color w:val="000000"/>
                <w:sz w:val="18"/>
                <w:szCs w:val="18"/>
                <w:lang w:eastAsia="zh-CN"/>
              </w:rPr>
            </w:rPrChange>
          </w:rPr>
          <w:t>d</w:t>
        </w:r>
      </w:ins>
      <w:ins w:id="2301" w:author="LWQ" w:date="2018-07-07T19:28:00Z">
        <w:r>
          <w:rPr>
            <w:rFonts w:ascii="Times New Roman" w:hAnsi="Times New Roman" w:cs="Times New Roman"/>
            <w:color w:val="000000"/>
            <w:sz w:val="18"/>
            <w:szCs w:val="18"/>
            <w:highlight w:val="green"/>
            <w:rPrChange w:id="2302" w:author="Administrator" w:date="2018-07-07T23:55:00Z">
              <w:rPr>
                <w:rFonts w:ascii="Times New Roman" w:hAnsi="Times New Roman" w:cs="Times New Roman"/>
                <w:color w:val="000000"/>
                <w:sz w:val="18"/>
                <w:szCs w:val="18"/>
              </w:rPr>
            </w:rPrChange>
          </w:rPr>
          <w:t>) seismograms at x/dx=3</w:t>
        </w:r>
      </w:ins>
      <w:ins w:id="2303" w:author="LWQ" w:date="2018-07-07T19:29:00Z">
        <w:r>
          <w:rPr>
            <w:rFonts w:ascii="Times New Roman" w:hAnsi="Times New Roman" w:cs="Times New Roman"/>
            <w:color w:val="000000"/>
            <w:sz w:val="18"/>
            <w:szCs w:val="18"/>
            <w:highlight w:val="green"/>
            <w:lang w:eastAsia="zh-CN"/>
            <w:rPrChange w:id="2304" w:author="Administrator" w:date="2018-07-07T23:55:00Z">
              <w:rPr>
                <w:rFonts w:ascii="Times New Roman" w:hAnsi="Times New Roman" w:cs="Times New Roman"/>
                <w:color w:val="000000"/>
                <w:sz w:val="18"/>
                <w:szCs w:val="18"/>
                <w:lang w:eastAsia="zh-CN"/>
              </w:rPr>
            </w:rPrChange>
          </w:rPr>
          <w:t>5</w:t>
        </w:r>
      </w:ins>
      <w:ins w:id="2305" w:author="LWQ" w:date="2018-07-07T19:28:00Z">
        <w:r>
          <w:rPr>
            <w:rFonts w:ascii="Times New Roman" w:hAnsi="Times New Roman" w:cs="Times New Roman"/>
            <w:color w:val="000000"/>
            <w:sz w:val="18"/>
            <w:szCs w:val="18"/>
            <w:highlight w:val="green"/>
            <w:rPrChange w:id="2306" w:author="Administrator" w:date="2018-07-07T23:55:00Z">
              <w:rPr>
                <w:rFonts w:ascii="Times New Roman" w:hAnsi="Times New Roman" w:cs="Times New Roman"/>
                <w:color w:val="000000"/>
                <w:sz w:val="18"/>
                <w:szCs w:val="18"/>
              </w:rPr>
            </w:rPrChange>
          </w:rPr>
          <w:t>5 from Figure 9(a)-(</w:t>
        </w:r>
      </w:ins>
      <w:ins w:id="2307" w:author="LWQ" w:date="2018-07-07T19:29:00Z">
        <w:r>
          <w:rPr>
            <w:rFonts w:ascii="Times New Roman" w:hAnsi="Times New Roman" w:cs="Times New Roman"/>
            <w:color w:val="000000"/>
            <w:sz w:val="18"/>
            <w:szCs w:val="18"/>
            <w:highlight w:val="green"/>
            <w:lang w:eastAsia="zh-CN"/>
            <w:rPrChange w:id="2308" w:author="Administrator" w:date="2018-07-07T23:55:00Z">
              <w:rPr>
                <w:rFonts w:ascii="Times New Roman" w:hAnsi="Times New Roman" w:cs="Times New Roman"/>
                <w:color w:val="000000"/>
                <w:sz w:val="18"/>
                <w:szCs w:val="18"/>
                <w:lang w:eastAsia="zh-CN"/>
              </w:rPr>
            </w:rPrChange>
          </w:rPr>
          <w:t>b</w:t>
        </w:r>
      </w:ins>
      <w:ins w:id="2309" w:author="LWQ" w:date="2018-07-07T19:28:00Z">
        <w:r>
          <w:rPr>
            <w:rFonts w:ascii="Times New Roman" w:hAnsi="Times New Roman" w:cs="Times New Roman"/>
            <w:color w:val="000000"/>
            <w:sz w:val="18"/>
            <w:szCs w:val="18"/>
            <w:highlight w:val="green"/>
            <w:rPrChange w:id="2310" w:author="Administrator" w:date="2018-07-07T23:55:00Z">
              <w:rPr>
                <w:rFonts w:ascii="Times New Roman" w:hAnsi="Times New Roman" w:cs="Times New Roman"/>
                <w:color w:val="000000"/>
                <w:sz w:val="18"/>
                <w:szCs w:val="18"/>
              </w:rPr>
            </w:rPrChange>
          </w:rPr>
          <w:t>).</w:t>
        </w:r>
      </w:ins>
    </w:p>
    <w:p>
      <w:pPr>
        <w:spacing w:line="480" w:lineRule="auto"/>
        <w:jc w:val="left"/>
        <w:rPr>
          <w:rFonts w:ascii="Times" w:hAnsi="Times" w:eastAsia="宋体"/>
          <w:b/>
          <w:caps/>
          <w:lang w:eastAsia="zh-CN"/>
        </w:rPr>
        <w:pPrChange w:id="2311" w:author="LWQ" w:date="2018-07-07T19:29:00Z">
          <w:pPr>
            <w:spacing w:line="480" w:lineRule="auto"/>
            <w:jc w:val="center"/>
          </w:pPr>
        </w:pPrChange>
      </w:pPr>
    </w:p>
    <w:p>
      <w:pPr>
        <w:spacing w:line="480" w:lineRule="auto"/>
        <w:jc w:val="center"/>
        <w:rPr>
          <w:rFonts w:ascii="Times" w:hAnsi="Times"/>
          <w:b/>
          <w:caps/>
        </w:rPr>
      </w:pPr>
      <w:r>
        <w:rPr>
          <w:rFonts w:ascii="Times" w:hAnsi="Times"/>
          <w:b/>
          <w:caps/>
        </w:rPr>
        <w:t>conclustion</w:t>
      </w:r>
    </w:p>
    <w:p>
      <w:pPr>
        <w:spacing w:line="480" w:lineRule="auto"/>
        <w:rPr>
          <w:del w:id="2312" w:author="LWQ" w:date="2018-07-07T19:37:00Z"/>
          <w:rFonts w:ascii="Times New Roman" w:hAnsi="Times New Roman" w:cs="Times New Roman"/>
        </w:rPr>
      </w:pPr>
      <w:r>
        <w:rPr>
          <w:rFonts w:ascii="Times New Roman" w:hAnsi="Times New Roman" w:cs="Times New Roman"/>
        </w:rPr>
        <w:t xml:space="preserve">   Different from the previous staggered</w:t>
      </w:r>
      <w:ins w:id="2313" w:author="LWQ" w:date="2018-07-07T19:35:00Z">
        <w:r>
          <w:rPr>
            <w:rFonts w:hint="eastAsia" w:ascii="Times New Roman" w:hAnsi="Times New Roman" w:cs="Times New Roman"/>
            <w:lang w:eastAsia="zh-CN"/>
          </w:rPr>
          <w:t>-</w:t>
        </w:r>
      </w:ins>
      <w:r>
        <w:rPr>
          <w:rFonts w:ascii="Times New Roman" w:hAnsi="Times New Roman" w:cs="Times New Roman"/>
        </w:rPr>
        <w:t>grid FD scheme using the same staggered</w:t>
      </w:r>
      <w:ins w:id="2314" w:author="LWQ" w:date="2018-07-07T19:35:00Z">
        <w:r>
          <w:rPr>
            <w:rFonts w:hint="eastAsia" w:ascii="Times New Roman" w:hAnsi="Times New Roman" w:cs="Times New Roman"/>
            <w:lang w:eastAsia="zh-CN"/>
          </w:rPr>
          <w:t>-</w:t>
        </w:r>
      </w:ins>
      <w:r>
        <w:rPr>
          <w:rFonts w:ascii="Times New Roman" w:hAnsi="Times New Roman" w:cs="Times New Roman"/>
        </w:rPr>
        <w:t xml:space="preserve">grid FD operator for all of the spatial derivatives, we proposed a </w:t>
      </w:r>
      <w:del w:id="2315" w:author="LWQ" w:date="2018-07-07T19:35:00Z">
        <w:r>
          <w:rPr>
            <w:rFonts w:ascii="Times New Roman" w:hAnsi="Times New Roman" w:cs="Times New Roman"/>
          </w:rPr>
          <w:delText xml:space="preserve">new </w:delText>
        </w:r>
      </w:del>
      <w:ins w:id="2316" w:author="LWQ" w:date="2018-07-07T19:35:00Z">
        <w:r>
          <w:rPr>
            <w:rFonts w:hint="eastAsia" w:ascii="Times New Roman" w:hAnsi="Times New Roman" w:cs="Times New Roman"/>
            <w:lang w:eastAsia="zh-CN"/>
          </w:rPr>
          <w:t>simplified</w:t>
        </w:r>
      </w:ins>
      <w:ins w:id="2317" w:author="Administrator" w:date="2018-07-08T00:11:00Z">
        <w:r>
          <w:rPr>
            <w:rFonts w:hint="eastAsia" w:ascii="Times New Roman" w:hAnsi="Times New Roman" w:cs="Times New Roman"/>
            <w:lang w:eastAsia="zh-CN"/>
          </w:rPr>
          <w:t xml:space="preserve"> </w:t>
        </w:r>
      </w:ins>
      <w:r>
        <w:rPr>
          <w:rFonts w:ascii="Times New Roman" w:hAnsi="Times New Roman" w:cs="Times New Roman"/>
        </w:rPr>
        <w:t>staggered</w:t>
      </w:r>
      <w:ins w:id="2318" w:author="LWQ" w:date="2018-07-07T19:35:00Z">
        <w:r>
          <w:rPr>
            <w:rFonts w:hint="eastAsia" w:ascii="Times New Roman" w:hAnsi="Times New Roman" w:cs="Times New Roman"/>
            <w:lang w:eastAsia="zh-CN"/>
          </w:rPr>
          <w:t>-</w:t>
        </w:r>
      </w:ins>
      <w:r>
        <w:rPr>
          <w:rFonts w:ascii="Times New Roman" w:hAnsi="Times New Roman" w:cs="Times New Roman"/>
        </w:rPr>
        <w:t>grid FD scheme for the first</w:t>
      </w:r>
      <w:ins w:id="2319" w:author="LWQ" w:date="2018-07-07T19:36:00Z">
        <w:r>
          <w:rPr>
            <w:rFonts w:hint="eastAsia" w:ascii="Times New Roman" w:hAnsi="Times New Roman" w:cs="Times New Roman"/>
            <w:lang w:eastAsia="zh-CN"/>
          </w:rPr>
          <w:t>-</w:t>
        </w:r>
      </w:ins>
      <w:r>
        <w:rPr>
          <w:rFonts w:ascii="Times New Roman" w:hAnsi="Times New Roman" w:cs="Times New Roman"/>
        </w:rPr>
        <w:t>order acoustic wave</w:t>
      </w:r>
      <w:ins w:id="2320" w:author="LWQ" w:date="2018-07-07T19:36:00Z">
        <w:r>
          <w:rPr>
            <w:rFonts w:hint="eastAsia" w:ascii="Times New Roman" w:hAnsi="Times New Roman" w:cs="Times New Roman"/>
            <w:lang w:eastAsia="zh-CN"/>
          </w:rPr>
          <w:t>-</w:t>
        </w:r>
      </w:ins>
      <w:r>
        <w:rPr>
          <w:rFonts w:ascii="Times New Roman" w:hAnsi="Times New Roman" w:cs="Times New Roman"/>
        </w:rPr>
        <w:t xml:space="preserve">equation with much higher efficiency while still preserving high accuracy. The dispersion relation is linear with the </w:t>
      </w:r>
      <w:del w:id="2321" w:author="LWQ" w:date="2018-07-07T19:36:00Z">
        <w:r>
          <w:rPr>
            <w:rFonts w:ascii="Times New Roman" w:hAnsi="Times New Roman" w:cs="Times New Roman"/>
          </w:rPr>
          <w:delText xml:space="preserve">new </w:delText>
        </w:r>
      </w:del>
      <w:ins w:id="2322" w:author="LWQ" w:date="2018-07-07T19:36:00Z">
        <w:r>
          <w:rPr>
            <w:rFonts w:hint="eastAsia" w:ascii="Times New Roman" w:hAnsi="Times New Roman" w:cs="Times New Roman"/>
            <w:lang w:eastAsia="zh-CN"/>
          </w:rPr>
          <w:t>simplified</w:t>
        </w:r>
      </w:ins>
      <w:ins w:id="2323" w:author="Administrator" w:date="2018-07-08T00:11:00Z">
        <w:r>
          <w:rPr>
            <w:rFonts w:hint="eastAsia" w:ascii="Times New Roman" w:hAnsi="Times New Roman" w:cs="Times New Roman"/>
            <w:lang w:eastAsia="zh-CN"/>
          </w:rPr>
          <w:t xml:space="preserve"> </w:t>
        </w:r>
      </w:ins>
      <w:r>
        <w:rPr>
          <w:rFonts w:ascii="Times New Roman" w:hAnsi="Times New Roman" w:cs="Times New Roman"/>
        </w:rPr>
        <w:t>staggered</w:t>
      </w:r>
      <w:ins w:id="2324" w:author="LWQ" w:date="2018-07-07T19:36:00Z">
        <w:r>
          <w:rPr>
            <w:rFonts w:hint="eastAsia" w:ascii="Times New Roman" w:hAnsi="Times New Roman" w:cs="Times New Roman"/>
            <w:lang w:eastAsia="zh-CN"/>
          </w:rPr>
          <w:t>-</w:t>
        </w:r>
      </w:ins>
      <w:r>
        <w:rPr>
          <w:rFonts w:ascii="Times New Roman" w:hAnsi="Times New Roman" w:cs="Times New Roman"/>
        </w:rPr>
        <w:t xml:space="preserve">grid FD scheme. We then obtain the FD coefficient in the time-space domain with the linear method within a proper wave number range determined by the seismic source, wave propagation speed and the spatial grid size. Through dispersion analysis and numerical simulation, we conclude that our proposed </w:t>
      </w:r>
      <w:ins w:id="2325" w:author="Administrator" w:date="2018-07-08T11:51:00Z">
        <w:r>
          <w:rPr>
            <w:rFonts w:hint="eastAsia" w:ascii="Times New Roman" w:hAnsi="Times New Roman" w:cs="Times New Roman"/>
            <w:lang w:eastAsia="zh-CN"/>
          </w:rPr>
          <w:t xml:space="preserve">simplified </w:t>
        </w:r>
      </w:ins>
      <w:r>
        <w:rPr>
          <w:rFonts w:ascii="Times New Roman" w:hAnsi="Times New Roman" w:cs="Times New Roman"/>
        </w:rPr>
        <w:t>staggered</w:t>
      </w:r>
      <w:ins w:id="2326" w:author="LWQ" w:date="2018-07-07T19:37:00Z">
        <w:r>
          <w:rPr>
            <w:rFonts w:hint="eastAsia" w:ascii="Times New Roman" w:hAnsi="Times New Roman" w:cs="Times New Roman"/>
            <w:lang w:eastAsia="zh-CN"/>
          </w:rPr>
          <w:t>-</w:t>
        </w:r>
      </w:ins>
      <w:r>
        <w:rPr>
          <w:rFonts w:ascii="Times New Roman" w:hAnsi="Times New Roman" w:cs="Times New Roman"/>
        </w:rPr>
        <w:t>grid FD scheme is more efficient while still preserving high accuracy for the first</w:t>
      </w:r>
      <w:ins w:id="2327" w:author="Administrator" w:date="2018-07-08T11:51:00Z">
        <w:r>
          <w:rPr>
            <w:rFonts w:hint="eastAsia" w:ascii="Times New Roman" w:hAnsi="Times New Roman" w:cs="Times New Roman"/>
            <w:lang w:eastAsia="zh-CN"/>
          </w:rPr>
          <w:t>-</w:t>
        </w:r>
      </w:ins>
      <w:del w:id="2328" w:author="Administrator" w:date="2018-07-08T11:51:00Z">
        <w:r>
          <w:rPr>
            <w:rFonts w:ascii="Times New Roman" w:hAnsi="Times New Roman" w:cs="Times New Roman"/>
          </w:rPr>
          <w:delText xml:space="preserve"> </w:delText>
        </w:r>
      </w:del>
      <w:r>
        <w:rPr>
          <w:rFonts w:ascii="Times New Roman" w:hAnsi="Times New Roman" w:cs="Times New Roman"/>
        </w:rPr>
        <w:t>order acoustic wave</w:t>
      </w:r>
      <w:ins w:id="2329" w:author="Administrator" w:date="2018-07-08T11:51:00Z">
        <w:r>
          <w:rPr>
            <w:rFonts w:hint="eastAsia" w:ascii="Times New Roman" w:hAnsi="Times New Roman" w:cs="Times New Roman"/>
            <w:lang w:eastAsia="zh-CN"/>
          </w:rPr>
          <w:t>-</w:t>
        </w:r>
      </w:ins>
      <w:del w:id="2330" w:author="Administrator" w:date="2018-07-08T11:51:00Z">
        <w:r>
          <w:rPr>
            <w:rFonts w:ascii="Times New Roman" w:hAnsi="Times New Roman" w:cs="Times New Roman"/>
          </w:rPr>
          <w:delText xml:space="preserve"> </w:delText>
        </w:r>
      </w:del>
      <w:r>
        <w:rPr>
          <w:rFonts w:ascii="Times New Roman" w:hAnsi="Times New Roman" w:cs="Times New Roman"/>
        </w:rPr>
        <w:t>equation modeling. As a result, our method can be a substitute for the traditional staggered</w:t>
      </w:r>
      <w:ins w:id="2331" w:author="LWQ" w:date="2018-07-07T19:37:00Z">
        <w:r>
          <w:rPr>
            <w:rFonts w:hint="eastAsia" w:ascii="Times New Roman" w:hAnsi="Times New Roman" w:cs="Times New Roman"/>
            <w:lang w:eastAsia="zh-CN"/>
          </w:rPr>
          <w:t>-</w:t>
        </w:r>
      </w:ins>
      <w:r>
        <w:rPr>
          <w:rFonts w:ascii="Times New Roman" w:hAnsi="Times New Roman" w:cs="Times New Roman"/>
        </w:rPr>
        <w:t xml:space="preserve">grid FD scheme used in first-order acoustic wave equation extrapolation, which are essential in forward seismic wave modeling and reverse-time migration.     </w:t>
      </w:r>
    </w:p>
    <w:p>
      <w:pPr>
        <w:spacing w:line="480" w:lineRule="auto"/>
        <w:rPr>
          <w:rFonts w:ascii="Times New Roman" w:hAnsi="Times New Roman" w:eastAsia="楷体" w:cs="Times New Roman"/>
          <w:b/>
          <w:bCs/>
          <w:sz w:val="28"/>
          <w:szCs w:val="28"/>
          <w:lang w:eastAsia="zh-CN"/>
        </w:rPr>
      </w:pPr>
    </w:p>
    <w:p>
      <w:pPr>
        <w:rPr>
          <w:rFonts w:ascii="Times" w:hAnsi="Times"/>
          <w:caps/>
        </w:rPr>
      </w:pPr>
      <w:r>
        <w:rPr>
          <w:rFonts w:ascii="Times" w:hAnsi="Times"/>
          <w:caps/>
        </w:rPr>
        <w:t>acknowledgments</w:t>
      </w:r>
    </w:p>
    <w:p>
      <w:pPr>
        <w:widowControl w:val="0"/>
        <w:autoSpaceDE w:val="0"/>
        <w:autoSpaceDN w:val="0"/>
        <w:adjustRightInd w:val="0"/>
        <w:spacing w:after="0" w:line="480" w:lineRule="auto"/>
        <w:ind w:firstLine="400" w:firstLineChars="200"/>
        <w:rPr>
          <w:ins w:id="2333" w:author="Administrator" w:date="2018-07-08T11:55:00Z"/>
          <w:rFonts w:ascii="Times New Roman" w:hAnsi="Times New Roman"/>
          <w:color w:val="222222"/>
          <w:sz w:val="20"/>
          <w:szCs w:val="20"/>
          <w:shd w:val="clear" w:color="auto" w:fill="FFFFFF"/>
          <w:lang w:eastAsia="zh-CN"/>
        </w:rPr>
        <w:pPrChange w:id="2332" w:author="Administrator" w:date="2018-07-08T11:55:00Z">
          <w:pPr>
            <w:pStyle w:val="22"/>
          </w:pPr>
        </w:pPrChange>
      </w:pPr>
      <w:ins w:id="2334" w:author="Administrator" w:date="2018-07-08T11:54:00Z">
        <w:r>
          <w:rPr>
            <w:rFonts w:ascii="Times New Roman" w:hAnsi="Times New Roman" w:cs="Times New Roman"/>
            <w:color w:val="222222"/>
            <w:sz w:val="20"/>
            <w:szCs w:val="20"/>
            <w:shd w:val="clear" w:color="auto" w:fill="FFFFFF"/>
            <w:lang w:eastAsia="zh-CN"/>
            <w:rPrChange w:id="2335" w:author="Administrator" w:date="2018-07-08T11:55:00Z">
              <w:rPr>
                <w:rFonts w:ascii="TimesNewRomanPS" w:hAnsi="TimesNewRomanPS" w:cs="TimesNewRomanPS"/>
                <w:sz w:val="16"/>
                <w:szCs w:val="16"/>
                <w:lang w:eastAsia="zh-CN"/>
              </w:rPr>
            </w:rPrChange>
          </w:rPr>
          <w:t>We thank the reviewers’ kind comments and suggestions which improved</w:t>
        </w:r>
      </w:ins>
      <w:ins w:id="2336" w:author="Administrator" w:date="2018-07-08T11:55:00Z">
        <w:r>
          <w:rPr>
            <w:rFonts w:ascii="Times New Roman" w:hAnsi="Times New Roman" w:cs="Times New Roman"/>
            <w:color w:val="222222"/>
            <w:sz w:val="20"/>
            <w:szCs w:val="20"/>
            <w:shd w:val="clear" w:color="auto" w:fill="FFFFFF"/>
            <w:lang w:eastAsia="zh-CN"/>
            <w:rPrChange w:id="2337" w:author="Administrator" w:date="2018-07-08T11:55:00Z">
              <w:rPr>
                <w:lang w:eastAsia="zh-CN"/>
              </w:rPr>
            </w:rPrChange>
          </w:rPr>
          <w:t xml:space="preserve"> </w:t>
        </w:r>
      </w:ins>
      <w:ins w:id="2338" w:author="Administrator" w:date="2018-07-08T11:54:00Z">
        <w:r>
          <w:rPr>
            <w:rFonts w:ascii="Times New Roman" w:hAnsi="Times New Roman" w:cs="Times New Roman"/>
            <w:color w:val="222222"/>
            <w:sz w:val="20"/>
            <w:szCs w:val="20"/>
            <w:shd w:val="clear" w:color="auto" w:fill="FFFFFF"/>
            <w:lang w:eastAsia="zh-CN"/>
            <w:rPrChange w:id="2339" w:author="Administrator" w:date="2018-07-08T11:55:00Z">
              <w:rPr>
                <w:rFonts w:ascii="TimesNewRomanPS" w:hAnsi="TimesNewRomanPS" w:cs="TimesNewRomanPS"/>
                <w:sz w:val="16"/>
                <w:szCs w:val="16"/>
                <w:lang w:eastAsia="zh-CN"/>
              </w:rPr>
            </w:rPrChange>
          </w:rPr>
          <w:t>the paper.</w:t>
        </w:r>
      </w:ins>
      <w:ins w:id="2340" w:author="Administrator" w:date="2018-07-08T11:55:00Z">
        <w:r>
          <w:rPr>
            <w:rFonts w:ascii="Times New Roman" w:hAnsi="Times New Roman" w:cs="Times New Roman"/>
            <w:color w:val="222222"/>
            <w:sz w:val="20"/>
            <w:szCs w:val="20"/>
            <w:shd w:val="clear" w:color="auto" w:fill="FFFFFF"/>
            <w:lang w:eastAsia="zh-CN"/>
            <w:rPrChange w:id="2341" w:author="Administrator" w:date="2018-07-08T11:55:00Z">
              <w:rPr>
                <w:lang w:eastAsia="zh-CN"/>
              </w:rPr>
            </w:rPrChange>
          </w:rPr>
          <w:t xml:space="preserve"> </w:t>
        </w:r>
      </w:ins>
      <w:r>
        <w:rPr>
          <w:rFonts w:ascii="Times New Roman" w:hAnsi="Times New Roman" w:cs="Times New Roman"/>
          <w:color w:val="222222"/>
          <w:sz w:val="20"/>
          <w:szCs w:val="20"/>
          <w:shd w:val="clear" w:color="auto" w:fill="FFFFFF"/>
          <w:rPrChange w:id="2342" w:author="Administrator" w:date="2018-07-08T11:55:00Z">
            <w:rPr/>
          </w:rPrChange>
        </w:rPr>
        <w:t xml:space="preserve">The research is supported by National Natural Science Foundation of China under grant numbers 91630202, </w:t>
      </w:r>
      <w:del w:id="2343" w:author="LWQ" w:date="2018-07-07T21:29:00Z">
        <w:r>
          <w:rPr>
            <w:rFonts w:ascii="Times New Roman" w:hAnsi="Times New Roman" w:cs="Times New Roman"/>
            <w:color w:val="222222"/>
            <w:sz w:val="20"/>
            <w:szCs w:val="20"/>
            <w:shd w:val="clear" w:color="auto" w:fill="FFFFFF"/>
            <w:rPrChange w:id="2344" w:author="Administrator" w:date="2018-07-08T11:55:00Z">
              <w:rPr/>
            </w:rPrChange>
          </w:rPr>
          <w:delText xml:space="preserve">41325016 </w:delText>
        </w:r>
      </w:del>
      <w:ins w:id="2345" w:author="LWQ" w:date="2018-07-07T21:29:00Z">
        <w:r>
          <w:rPr>
            <w:rFonts w:ascii="Times New Roman" w:hAnsi="Times New Roman" w:cs="Times New Roman"/>
            <w:color w:val="222222"/>
            <w:sz w:val="20"/>
            <w:szCs w:val="20"/>
            <w:shd w:val="clear" w:color="auto" w:fill="FFFFFF"/>
            <w:lang w:eastAsia="zh-CN"/>
            <w:rPrChange w:id="2346" w:author="Administrator" w:date="2018-07-08T11:55:00Z">
              <w:rPr>
                <w:lang w:eastAsia="zh-CN"/>
              </w:rPr>
            </w:rPrChange>
          </w:rPr>
          <w:t>41704020</w:t>
        </w:r>
      </w:ins>
      <w:r>
        <w:rPr>
          <w:rFonts w:ascii="Times New Roman" w:hAnsi="Times New Roman" w:cs="Times New Roman"/>
          <w:color w:val="222222"/>
          <w:sz w:val="20"/>
          <w:szCs w:val="20"/>
          <w:shd w:val="clear" w:color="auto" w:fill="FFFFFF"/>
          <w:rPrChange w:id="2347" w:author="Administrator" w:date="2018-07-08T11:55:00Z">
            <w:rPr/>
          </w:rPrChange>
        </w:rPr>
        <w:t xml:space="preserve">and 41674114, the Fujian Science and Technology department under grant number 2016J05104, </w:t>
      </w:r>
      <w:ins w:id="2348" w:author="LWQ" w:date="2018-07-07T21:31:00Z">
        <w:r>
          <w:rPr>
            <w:rFonts w:ascii="Times New Roman" w:hAnsi="Times New Roman" w:cs="Times New Roman"/>
            <w:color w:val="222222"/>
            <w:sz w:val="20"/>
            <w:szCs w:val="20"/>
            <w:shd w:val="clear" w:color="auto" w:fill="FFFFFF"/>
            <w:rPrChange w:id="2349" w:author="Administrator" w:date="2018-07-08T11:55:00Z">
              <w:rPr/>
            </w:rPrChange>
          </w:rPr>
          <w:t xml:space="preserve">Scientiﬁc Research Foundation of Longyan University for Doctors under grant number LB2014010 </w:t>
        </w:r>
      </w:ins>
      <w:r>
        <w:rPr>
          <w:rFonts w:ascii="Times New Roman" w:hAnsi="Times New Roman" w:cs="Times New Roman"/>
          <w:color w:val="222222"/>
          <w:sz w:val="20"/>
          <w:szCs w:val="20"/>
          <w:shd w:val="clear" w:color="auto" w:fill="FFFFFF"/>
          <w:rPrChange w:id="2350" w:author="Administrator" w:date="2018-07-08T11:55:00Z">
            <w:rPr/>
          </w:rPrChange>
        </w:rPr>
        <w:t>and Strategic Priority Research Program of the Chinese Academy of Science (Grant No.XDB10020100).</w:t>
      </w:r>
    </w:p>
    <w:p>
      <w:pPr>
        <w:widowControl w:val="0"/>
        <w:autoSpaceDE w:val="0"/>
        <w:autoSpaceDN w:val="0"/>
        <w:adjustRightInd w:val="0"/>
        <w:spacing w:after="0" w:line="240" w:lineRule="auto"/>
        <w:ind w:firstLine="400" w:firstLineChars="200"/>
        <w:rPr>
          <w:rFonts w:ascii="Times New Roman" w:hAnsi="Times New Roman"/>
          <w:color w:val="222222"/>
          <w:sz w:val="20"/>
          <w:szCs w:val="20"/>
          <w:shd w:val="clear" w:color="auto" w:fill="FFFFFF"/>
          <w:lang w:eastAsia="zh-CN"/>
          <w:rPrChange w:id="2352" w:author="Administrator" w:date="2018-07-08T11:55:00Z">
            <w:rPr/>
          </w:rPrChange>
        </w:rPr>
        <w:pPrChange w:id="2351" w:author="Administrator" w:date="2018-07-08T11:55:00Z">
          <w:pPr>
            <w:pStyle w:val="22"/>
          </w:pPr>
        </w:pPrChange>
      </w:pPr>
    </w:p>
    <w:p>
      <w:pPr>
        <w:pStyle w:val="22"/>
        <w:rPr>
          <w:del w:id="2353" w:author="Administrator" w:date="2018-07-07T11:53:00Z"/>
        </w:rPr>
      </w:pPr>
    </w:p>
    <w:p>
      <w:pPr>
        <w:pStyle w:val="22"/>
        <w:rPr>
          <w:del w:id="2354" w:author="Administrator" w:date="2018-07-07T11:53:00Z"/>
        </w:rPr>
      </w:pPr>
    </w:p>
    <w:p>
      <w:pPr>
        <w:pStyle w:val="22"/>
        <w:rPr>
          <w:del w:id="2355" w:author="Administrator" w:date="2018-07-07T11:53:00Z"/>
        </w:rPr>
      </w:pPr>
    </w:p>
    <w:p>
      <w:pPr>
        <w:pStyle w:val="22"/>
        <w:ind w:firstLine="0"/>
        <w:rPr>
          <w:del w:id="2356" w:author="Administrator" w:date="2018-07-07T11:53:00Z"/>
        </w:rPr>
      </w:pPr>
    </w:p>
    <w:p>
      <w:pPr>
        <w:pStyle w:val="22"/>
        <w:ind w:firstLine="0"/>
        <w:rPr>
          <w:del w:id="2357" w:author="Administrator" w:date="2018-07-07T11:53:00Z"/>
        </w:rPr>
      </w:pPr>
    </w:p>
    <w:p>
      <w:pPr>
        <w:spacing w:line="480" w:lineRule="auto"/>
        <w:jc w:val="center"/>
        <w:rPr>
          <w:rFonts w:ascii="Times" w:hAnsi="Times"/>
          <w:caps/>
        </w:rPr>
      </w:pPr>
      <w:r>
        <w:rPr>
          <w:rFonts w:ascii="Times" w:hAnsi="Times"/>
          <w:caps/>
        </w:rPr>
        <w:t>References</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Bohlen, T., Wittkamp, F. 2016, Three-dimensional viscoelastic time-domain finite-difference seismic </w:t>
      </w:r>
    </w:p>
    <w:p>
      <w:pPr>
        <w:spacing w:line="480" w:lineRule="auto"/>
        <w:ind w:firstLine="200" w:firstLineChars="100"/>
        <w:rPr>
          <w:rFonts w:ascii="Times New Roman" w:hAnsi="Times New Roman" w:cs="Times New Roman"/>
          <w:color w:val="222222"/>
          <w:sz w:val="20"/>
          <w:szCs w:val="20"/>
          <w:shd w:val="clear" w:color="auto" w:fill="FFFFFF"/>
        </w:rPr>
        <w:pPrChange w:id="2358" w:author="Administrator" w:date="2018-07-08T11:51:00Z">
          <w:pPr>
            <w:spacing w:line="480" w:lineRule="auto"/>
          </w:pPr>
        </w:pPrChange>
      </w:pPr>
      <w:r>
        <w:rPr>
          <w:rFonts w:ascii="Times New Roman" w:hAnsi="Times New Roman" w:cs="Times New Roman"/>
          <w:color w:val="222222"/>
          <w:sz w:val="20"/>
          <w:szCs w:val="20"/>
          <w:shd w:val="clear" w:color="auto" w:fill="FFFFFF"/>
        </w:rPr>
        <w:t>modelling using the staggered Adams–Bashforth time integrator.</w:t>
      </w:r>
      <w:r>
        <w:rPr>
          <w:rFonts w:ascii="Times New Roman" w:hAnsi="Times New Roman" w:cs="Times New Roman"/>
        </w:rPr>
        <w:t> </w:t>
      </w:r>
      <w:r>
        <w:rPr>
          <w:rFonts w:ascii="Times New Roman" w:hAnsi="Times New Roman" w:cs="Times New Roman"/>
          <w:color w:val="222222"/>
          <w:sz w:val="20"/>
          <w:szCs w:val="20"/>
          <w:shd w:val="clear" w:color="auto" w:fill="FFFFFF"/>
        </w:rPr>
        <w:t xml:space="preserve">Geophysical Journal </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   International,</w:t>
      </w:r>
      <w:r>
        <w:rPr>
          <w:rFonts w:ascii="Times New Roman" w:hAnsi="Times New Roman" w:cs="Times New Roman"/>
        </w:rPr>
        <w:t> </w:t>
      </w:r>
      <w:r>
        <w:rPr>
          <w:rFonts w:ascii="Times New Roman" w:hAnsi="Times New Roman" w:cs="Times New Roman"/>
          <w:color w:val="222222"/>
          <w:sz w:val="20"/>
          <w:szCs w:val="20"/>
          <w:shd w:val="clear" w:color="auto" w:fill="FFFFFF"/>
        </w:rPr>
        <w:t>204(3), 1781-1788.</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Chu, C., Stoffa, P. L. 2012, Determination of finite-difference weights using scaled binomial </w:t>
      </w:r>
    </w:p>
    <w:p>
      <w:pPr>
        <w:spacing w:line="480" w:lineRule="auto"/>
        <w:ind w:firstLine="300" w:firstLineChars="150"/>
        <w:rPr>
          <w:rFonts w:ascii="Times New Roman" w:hAnsi="Times New Roman" w:eastAsia="宋体" w:cs="Times New Roman"/>
          <w:color w:val="222222"/>
          <w:sz w:val="19"/>
          <w:szCs w:val="19"/>
          <w:shd w:val="clear" w:color="auto" w:fill="FFFFFF"/>
        </w:rPr>
        <w:pPrChange w:id="2359" w:author="Administrator" w:date="2018-07-08T11:51:00Z">
          <w:pPr>
            <w:spacing w:line="480" w:lineRule="auto"/>
          </w:pPr>
        </w:pPrChange>
      </w:pPr>
      <w:r>
        <w:rPr>
          <w:rFonts w:ascii="Times New Roman" w:hAnsi="Times New Roman" w:cs="Times New Roman"/>
          <w:color w:val="222222"/>
          <w:sz w:val="20"/>
          <w:szCs w:val="20"/>
          <w:shd w:val="clear" w:color="auto" w:fill="FFFFFF"/>
        </w:rPr>
        <w:t>windows.</w:t>
      </w:r>
      <w:r>
        <w:rPr>
          <w:rStyle w:val="31"/>
          <w:rFonts w:ascii="Times New Roman" w:hAnsi="Times New Roman" w:cs="Times New Roman"/>
          <w:color w:val="222222"/>
          <w:sz w:val="20"/>
          <w:szCs w:val="20"/>
          <w:shd w:val="clear" w:color="auto" w:fill="FFFFFF"/>
        </w:rPr>
        <w:t> </w:t>
      </w:r>
      <w:r>
        <w:rPr>
          <w:rFonts w:ascii="Times New Roman" w:hAnsi="Times New Roman" w:cs="Times New Roman"/>
          <w:i/>
          <w:iCs/>
          <w:color w:val="222222"/>
          <w:sz w:val="20"/>
          <w:szCs w:val="20"/>
          <w:shd w:val="clear" w:color="auto" w:fill="FFFFFF"/>
        </w:rPr>
        <w:t>Geophysics</w:t>
      </w:r>
      <w:r>
        <w:rPr>
          <w:rFonts w:ascii="Times New Roman" w:hAnsi="Times New Roman" w:cs="Times New Roman"/>
          <w:color w:val="222222"/>
          <w:sz w:val="20"/>
          <w:szCs w:val="20"/>
          <w:shd w:val="clear" w:color="auto" w:fill="FFFFFF"/>
        </w:rPr>
        <w:t>,</w:t>
      </w:r>
      <w:r>
        <w:rPr>
          <w:rStyle w:val="31"/>
          <w:rFonts w:ascii="Times New Roman" w:hAnsi="Times New Roman" w:cs="Times New Roman"/>
          <w:color w:val="222222"/>
          <w:sz w:val="20"/>
          <w:szCs w:val="20"/>
          <w:shd w:val="clear" w:color="auto" w:fill="FFFFFF"/>
        </w:rPr>
        <w:t> </w:t>
      </w:r>
      <w:r>
        <w:rPr>
          <w:rFonts w:ascii="Times New Roman" w:hAnsi="Times New Roman" w:cs="Times New Roman"/>
          <w:i/>
          <w:iCs/>
          <w:color w:val="222222"/>
          <w:sz w:val="20"/>
          <w:szCs w:val="20"/>
          <w:shd w:val="clear" w:color="auto" w:fill="FFFFFF"/>
        </w:rPr>
        <w:t>77</w:t>
      </w:r>
      <w:r>
        <w:rPr>
          <w:rFonts w:ascii="Times New Roman" w:hAnsi="Times New Roman" w:cs="Times New Roman"/>
          <w:color w:val="222222"/>
          <w:sz w:val="20"/>
          <w:szCs w:val="20"/>
          <w:shd w:val="clear" w:color="auto" w:fill="FFFFFF"/>
        </w:rPr>
        <w:t>(3), W17-W26.</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Etemadsaeed, L., Moczo, P., Kristek, J., Ansari, A., Kristekova, M. 2016, A no-cost improved </w:t>
      </w:r>
    </w:p>
    <w:p>
      <w:pPr>
        <w:spacing w:line="480" w:lineRule="auto"/>
        <w:ind w:firstLine="300" w:firstLineChars="150"/>
        <w:rPr>
          <w:rFonts w:ascii="Times New Roman" w:hAnsi="Times New Roman" w:cs="Times New Roman"/>
          <w:color w:val="222222"/>
          <w:sz w:val="20"/>
          <w:szCs w:val="20"/>
          <w:shd w:val="clear" w:color="auto" w:fill="FFFFFF"/>
        </w:rPr>
        <w:pPrChange w:id="2360" w:author="Administrator" w:date="2018-07-08T11:51:00Z">
          <w:pPr>
            <w:spacing w:line="480" w:lineRule="auto"/>
          </w:pPr>
        </w:pPrChange>
      </w:pPr>
      <w:r>
        <w:rPr>
          <w:rFonts w:ascii="Times New Roman" w:hAnsi="Times New Roman" w:cs="Times New Roman"/>
          <w:color w:val="222222"/>
          <w:sz w:val="20"/>
          <w:szCs w:val="20"/>
          <w:shd w:val="clear" w:color="auto" w:fill="FFFFFF"/>
        </w:rPr>
        <w:t xml:space="preserve">velocity–stress staggered-grid finite-difference scheme for modelling seismic wave </w:t>
      </w:r>
    </w:p>
    <w:p>
      <w:pPr>
        <w:spacing w:line="480" w:lineRule="auto"/>
        <w:ind w:firstLine="400" w:firstLineChars="200"/>
        <w:rPr>
          <w:rFonts w:ascii="Times New Roman" w:hAnsi="Times New Roman" w:cs="Times New Roman"/>
          <w:color w:val="222222"/>
          <w:sz w:val="20"/>
          <w:szCs w:val="20"/>
          <w:shd w:val="clear" w:color="auto" w:fill="FFFFFF"/>
        </w:rPr>
        <w:pPrChange w:id="2361" w:author="Administrator" w:date="2018-07-08T11:51:00Z">
          <w:pPr>
            <w:spacing w:line="480" w:lineRule="auto"/>
          </w:pPr>
        </w:pPrChange>
      </w:pPr>
      <w:r>
        <w:rPr>
          <w:rFonts w:ascii="Times New Roman" w:hAnsi="Times New Roman" w:cs="Times New Roman"/>
          <w:color w:val="222222"/>
          <w:sz w:val="20"/>
          <w:szCs w:val="20"/>
          <w:shd w:val="clear" w:color="auto" w:fill="FFFFFF"/>
        </w:rPr>
        <w:t>propagation.</w:t>
      </w:r>
      <w:r>
        <w:rPr>
          <w:rFonts w:ascii="Times New Roman" w:hAnsi="Times New Roman" w:cs="Times New Roman"/>
        </w:rPr>
        <w:t> </w:t>
      </w:r>
      <w:r>
        <w:rPr>
          <w:rFonts w:ascii="Times New Roman" w:hAnsi="Times New Roman" w:cs="Times New Roman"/>
          <w:color w:val="222222"/>
          <w:sz w:val="20"/>
          <w:szCs w:val="20"/>
          <w:shd w:val="clear" w:color="auto" w:fill="FFFFFF"/>
        </w:rPr>
        <w:t>Geophysical Journal International,</w:t>
      </w:r>
      <w:r>
        <w:rPr>
          <w:rFonts w:ascii="Times New Roman" w:hAnsi="Times New Roman" w:cs="Times New Roman"/>
        </w:rPr>
        <w:t> </w:t>
      </w:r>
      <w:r>
        <w:rPr>
          <w:rFonts w:ascii="Times New Roman" w:hAnsi="Times New Roman" w:cs="Times New Roman"/>
          <w:color w:val="222222"/>
          <w:sz w:val="20"/>
          <w:szCs w:val="20"/>
          <w:shd w:val="clear" w:color="auto" w:fill="FFFFFF"/>
        </w:rPr>
        <w:t>207(1), 481-511.</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Etgen, J. T., 2007, A tutorial on optimizing time domain finite-difference scheme: "Beyond Holberg": </w:t>
      </w:r>
    </w:p>
    <w:p>
      <w:pPr>
        <w:spacing w:line="480" w:lineRule="auto"/>
        <w:ind w:firstLine="300" w:firstLineChars="150"/>
        <w:rPr>
          <w:rFonts w:ascii="Times New Roman" w:hAnsi="Times New Roman" w:cs="Times New Roman"/>
          <w:color w:val="222222"/>
          <w:sz w:val="20"/>
          <w:szCs w:val="20"/>
          <w:shd w:val="clear" w:color="auto" w:fill="FFFFFF"/>
        </w:rPr>
        <w:pPrChange w:id="2362" w:author="Administrator" w:date="2018-07-08T11:51:00Z">
          <w:pPr>
            <w:spacing w:line="480" w:lineRule="auto"/>
          </w:pPr>
        </w:pPrChange>
      </w:pPr>
      <w:r>
        <w:rPr>
          <w:rFonts w:ascii="Times New Roman" w:hAnsi="Times New Roman" w:cs="Times New Roman"/>
          <w:color w:val="222222"/>
          <w:sz w:val="20"/>
          <w:szCs w:val="20"/>
          <w:shd w:val="clear" w:color="auto" w:fill="FFFFFF"/>
        </w:rPr>
        <w:t>Stanford Exploration Project Report, 129, 33-43.</w:t>
      </w:r>
    </w:p>
    <w:p>
      <w:pPr>
        <w:spacing w:line="480" w:lineRule="auto"/>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t xml:space="preserve">Liang, W. Q., Yang, C. C., Wang, Y. F., Liu H W 2013, Acoustic wave equation modeling with new </w:t>
      </w:r>
    </w:p>
    <w:p>
      <w:pPr>
        <w:spacing w:line="480" w:lineRule="auto"/>
        <w:ind w:firstLine="300" w:firstLineChars="150"/>
        <w:rPr>
          <w:rFonts w:ascii="Times New Roman" w:hAnsi="Times New Roman" w:cs="Times New Roman"/>
          <w:color w:val="222222"/>
          <w:sz w:val="20"/>
          <w:szCs w:val="20"/>
          <w:shd w:val="clear" w:color="auto" w:fill="FFFFFF"/>
        </w:rPr>
        <w:pPrChange w:id="2363" w:author="Administrator" w:date="2018-07-08T11:51:00Z">
          <w:pPr>
            <w:spacing w:line="480" w:lineRule="auto"/>
          </w:pPr>
        </w:pPrChange>
      </w:pPr>
      <w:r>
        <w:rPr>
          <w:rFonts w:ascii="Times New Roman" w:hAnsi="Times New Roman" w:cs="Times New Roman"/>
          <w:color w:val="222222"/>
          <w:sz w:val="20"/>
          <w:szCs w:val="20"/>
          <w:shd w:val="clear" w:color="auto" w:fill="FFFFFF"/>
        </w:rPr>
        <w:t>time-space domain finite difference operators.</w:t>
      </w:r>
      <w:r>
        <w:rPr>
          <w:rStyle w:val="31"/>
          <w:rFonts w:ascii="Times New Roman" w:hAnsi="Times New Roman" w:cs="Times New Roman"/>
          <w:color w:val="222222"/>
          <w:sz w:val="20"/>
          <w:szCs w:val="20"/>
          <w:shd w:val="clear" w:color="auto" w:fill="FFFFFF"/>
        </w:rPr>
        <w:t> </w:t>
      </w:r>
      <w:r>
        <w:rPr>
          <w:rFonts w:ascii="Times New Roman" w:hAnsi="Times New Roman" w:cs="Times New Roman"/>
          <w:color w:val="222222"/>
          <w:sz w:val="20"/>
          <w:szCs w:val="20"/>
          <w:shd w:val="clear" w:color="auto" w:fill="FFFFFF"/>
        </w:rPr>
        <w:t>Chinese Journal of Geophysics,</w:t>
      </w:r>
      <w:r>
        <w:rPr>
          <w:rStyle w:val="31"/>
          <w:rFonts w:ascii="Times New Roman" w:hAnsi="Times New Roman" w:cs="Times New Roman"/>
          <w:color w:val="222222"/>
          <w:sz w:val="20"/>
          <w:szCs w:val="20"/>
          <w:shd w:val="clear" w:color="auto" w:fill="FFFFFF"/>
        </w:rPr>
        <w:t> </w:t>
      </w:r>
      <w:r>
        <w:rPr>
          <w:rFonts w:ascii="Times New Roman" w:hAnsi="Times New Roman" w:cs="Times New Roman"/>
          <w:color w:val="222222"/>
          <w:sz w:val="20"/>
          <w:szCs w:val="20"/>
          <w:shd w:val="clear" w:color="auto" w:fill="FFFFFF"/>
        </w:rPr>
        <w:t>56(6), 840-850.</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Liang, W. Q., Wang, Y. F., Yang, C. C. 2015</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Comparison of numerical dispersion in acoustic finite-</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64" w:author="Administrator" w:date="2018-07-08T11:52:00Z">
          <w:pPr>
            <w:spacing w:line="480" w:lineRule="auto"/>
          </w:pPr>
        </w:pPrChange>
      </w:pPr>
      <w:r>
        <w:rPr>
          <w:rFonts w:ascii="Times New Roman" w:hAnsi="Times New Roman" w:eastAsia="宋体" w:cs="Times New Roman"/>
          <w:color w:val="222222"/>
          <w:sz w:val="19"/>
          <w:szCs w:val="19"/>
          <w:shd w:val="clear" w:color="auto" w:fill="FFFFFF"/>
        </w:rPr>
        <w:t>difference algorithms.</w:t>
      </w:r>
      <w:r>
        <w:rPr>
          <w:rFonts w:ascii="Times New Roman" w:hAnsi="Times New Roman" w:eastAsia="宋体" w:cs="Times New Roman"/>
          <w:sz w:val="19"/>
          <w:szCs w:val="19"/>
        </w:rPr>
        <w:t> </w:t>
      </w:r>
      <w:r>
        <w:rPr>
          <w:rFonts w:ascii="Times New Roman" w:hAnsi="Times New Roman" w:eastAsia="宋体" w:cs="Times New Roman"/>
          <w:color w:val="222222"/>
          <w:sz w:val="19"/>
          <w:szCs w:val="19"/>
          <w:shd w:val="clear" w:color="auto" w:fill="FFFFFF"/>
        </w:rPr>
        <w:t>Exploration Geophysics,</w:t>
      </w:r>
      <w:r>
        <w:rPr>
          <w:rFonts w:ascii="Times New Roman" w:hAnsi="Times New Roman" w:eastAsia="宋体" w:cs="Times New Roman"/>
          <w:sz w:val="19"/>
          <w:szCs w:val="19"/>
        </w:rPr>
        <w:t> </w:t>
      </w:r>
      <w:r>
        <w:rPr>
          <w:rFonts w:ascii="Times New Roman" w:hAnsi="Times New Roman" w:eastAsia="宋体" w:cs="Times New Roman"/>
          <w:color w:val="222222"/>
          <w:sz w:val="19"/>
          <w:szCs w:val="19"/>
          <w:shd w:val="clear" w:color="auto" w:fill="FFFFFF"/>
        </w:rPr>
        <w:t>46(2), 206-212.</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Liu, Y., Sen, M. K. 2011</w:t>
      </w:r>
      <w:r>
        <w:rPr>
          <w:rFonts w:ascii="Times New Roman" w:hAnsi="Times New Roman" w:eastAsia="宋体" w:cs="Times New Roman"/>
          <w:color w:val="222222"/>
          <w:sz w:val="19"/>
          <w:szCs w:val="19"/>
          <w:shd w:val="clear" w:color="auto" w:fill="FFFFFF"/>
        </w:rPr>
        <w:t>a</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Finite</w:t>
      </w:r>
      <w:r>
        <w:rPr>
          <w:rFonts w:hint="eastAsia" w:ascii="Times New Roman" w:hAnsi="Times New Roman" w:eastAsia="宋体" w:cs="Times New Roman"/>
          <w:color w:val="222222"/>
          <w:sz w:val="19"/>
          <w:szCs w:val="19"/>
          <w:shd w:val="clear" w:color="auto" w:fill="FFFFFF"/>
        </w:rPr>
        <w:t>-difference modeling with adaptive variable-length spatial</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65" w:author="LWQ" w:date="2018-07-07T19:39:00Z">
          <w:pPr>
            <w:spacing w:line="480" w:lineRule="auto"/>
          </w:pPr>
        </w:pPrChange>
      </w:pPr>
      <w:r>
        <w:rPr>
          <w:rFonts w:hint="eastAsia" w:ascii="Times New Roman" w:hAnsi="Times New Roman" w:eastAsia="宋体" w:cs="Times New Roman"/>
          <w:color w:val="222222"/>
          <w:sz w:val="19"/>
          <w:szCs w:val="19"/>
          <w:shd w:val="clear" w:color="auto" w:fill="FFFFFF"/>
        </w:rPr>
        <w:t>operators.</w:t>
      </w:r>
      <w:r>
        <w:rPr>
          <w:rFonts w:ascii="Times New Roman" w:hAnsi="Times New Roman" w:eastAsia="宋体" w:cs="Times New Roman"/>
          <w:color w:val="222222"/>
          <w:sz w:val="19"/>
          <w:szCs w:val="19"/>
          <w:shd w:val="clear" w:color="auto" w:fill="FFFFFF"/>
        </w:rPr>
        <w:t>Geophysics, 76(4), T79-T89.</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Liu, Y., Sen, M. K. 2011</w:t>
      </w:r>
      <w:r>
        <w:rPr>
          <w:rFonts w:ascii="Times New Roman" w:hAnsi="Times New Roman" w:eastAsia="宋体" w:cs="Times New Roman"/>
          <w:color w:val="222222"/>
          <w:sz w:val="19"/>
          <w:szCs w:val="19"/>
          <w:shd w:val="clear" w:color="auto" w:fill="FFFFFF"/>
        </w:rPr>
        <w:t>b</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Scalar</w:t>
      </w:r>
      <w:r>
        <w:rPr>
          <w:rFonts w:hint="eastAsia" w:ascii="Times New Roman" w:hAnsi="Times New Roman" w:eastAsia="宋体" w:cs="Times New Roman"/>
          <w:color w:val="222222"/>
          <w:sz w:val="19"/>
          <w:szCs w:val="19"/>
          <w:shd w:val="clear" w:color="auto" w:fill="FFFFFF"/>
        </w:rPr>
        <w:t xml:space="preserve"> wave equation modeling with time</w:t>
      </w:r>
      <w:r>
        <w:rPr>
          <w:rFonts w:ascii="Times New Roman" w:hAnsi="Times New Roman" w:eastAsia="宋体" w:cs="Times New Roman"/>
          <w:color w:val="222222"/>
          <w:sz w:val="19"/>
          <w:szCs w:val="19"/>
          <w:shd w:val="clear" w:color="auto" w:fill="FFFFFF"/>
        </w:rPr>
        <w:t>-</w:t>
      </w:r>
      <w:r>
        <w:rPr>
          <w:rFonts w:hint="eastAsia" w:ascii="Times New Roman" w:hAnsi="Times New Roman" w:eastAsia="宋体" w:cs="Times New Roman"/>
          <w:color w:val="222222"/>
          <w:sz w:val="19"/>
          <w:szCs w:val="19"/>
          <w:shd w:val="clear" w:color="auto" w:fill="FFFFFF"/>
        </w:rPr>
        <w:t xml:space="preserve">space domain </w:t>
      </w:r>
      <w:r>
        <w:rPr>
          <w:rFonts w:ascii="Times New Roman" w:hAnsi="Times New Roman" w:eastAsia="宋体" w:cs="Times New Roman"/>
          <w:color w:val="222222"/>
          <w:sz w:val="19"/>
          <w:szCs w:val="19"/>
          <w:shd w:val="clear" w:color="auto" w:fill="FFFFFF"/>
        </w:rPr>
        <w:t>d</w:t>
      </w:r>
      <w:r>
        <w:rPr>
          <w:rFonts w:hint="eastAsia" w:ascii="Times New Roman" w:hAnsi="Times New Roman" w:eastAsia="宋体" w:cs="Times New Roman"/>
          <w:color w:val="222222"/>
          <w:sz w:val="19"/>
          <w:szCs w:val="19"/>
          <w:shd w:val="clear" w:color="auto" w:fill="FFFFFF"/>
        </w:rPr>
        <w:t>ispersion-relation-</w:t>
      </w:r>
    </w:p>
    <w:p>
      <w:pPr>
        <w:spacing w:line="480" w:lineRule="auto"/>
        <w:ind w:firstLine="190" w:firstLineChars="100"/>
        <w:rPr>
          <w:rFonts w:ascii="Times New Roman" w:hAnsi="Times New Roman" w:eastAsia="宋体" w:cs="Times New Roman"/>
          <w:color w:val="222222"/>
          <w:sz w:val="19"/>
          <w:szCs w:val="19"/>
          <w:shd w:val="clear" w:color="auto" w:fill="FFFFFF"/>
        </w:rPr>
        <w:pPrChange w:id="2366" w:author="LWQ" w:date="2018-07-07T19:39:00Z">
          <w:pPr>
            <w:spacing w:line="480" w:lineRule="auto"/>
          </w:pPr>
        </w:pPrChange>
      </w:pPr>
      <w:r>
        <w:rPr>
          <w:rFonts w:hint="eastAsia" w:ascii="Times New Roman" w:hAnsi="Times New Roman" w:eastAsia="宋体" w:cs="Times New Roman"/>
          <w:color w:val="222222"/>
          <w:sz w:val="19"/>
          <w:szCs w:val="19"/>
          <w:shd w:val="clear" w:color="auto" w:fill="FFFFFF"/>
        </w:rPr>
        <w:t>based staggered-grid finite-difference schemes.</w:t>
      </w:r>
      <w:r>
        <w:rPr>
          <w:rFonts w:ascii="Times New Roman" w:hAnsi="Times New Roman" w:eastAsia="宋体" w:cs="Times New Roman"/>
          <w:color w:val="222222"/>
          <w:sz w:val="19"/>
          <w:szCs w:val="19"/>
          <w:shd w:val="clear" w:color="auto" w:fill="FFFFFF"/>
        </w:rPr>
        <w:t xml:space="preserve"> Bulletin of the Seismological Society of America, </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   101(1), 141-159.</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Liu, Y. ,2014, Optimal staggered-grid finite-difference schemes based on least-squares for wave equation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67" w:author="Administrator" w:date="2018-07-08T11:52:00Z">
          <w:pPr>
            <w:spacing w:line="480" w:lineRule="auto"/>
          </w:pPr>
        </w:pPrChange>
      </w:pPr>
      <w:r>
        <w:rPr>
          <w:rFonts w:ascii="Times New Roman" w:hAnsi="Times New Roman" w:eastAsia="宋体" w:cs="Times New Roman"/>
          <w:color w:val="222222"/>
          <w:sz w:val="19"/>
          <w:szCs w:val="19"/>
          <w:shd w:val="clear" w:color="auto" w:fill="FFFFFF"/>
        </w:rPr>
        <w:t>modelling.</w:t>
      </w:r>
      <w:r>
        <w:rPr>
          <w:rFonts w:ascii="Times New Roman" w:hAnsi="Times New Roman" w:eastAsia="宋体" w:cs="Times New Roman"/>
          <w:sz w:val="19"/>
          <w:szCs w:val="19"/>
        </w:rPr>
        <w:t> </w:t>
      </w:r>
      <w:r>
        <w:rPr>
          <w:rFonts w:ascii="Times New Roman" w:hAnsi="Times New Roman" w:eastAsia="宋体" w:cs="Times New Roman"/>
          <w:color w:val="222222"/>
          <w:sz w:val="19"/>
          <w:szCs w:val="19"/>
          <w:shd w:val="clear" w:color="auto" w:fill="FFFFFF"/>
        </w:rPr>
        <w:t>Geophysical Journal International,</w:t>
      </w:r>
      <w:r>
        <w:rPr>
          <w:rFonts w:ascii="Times New Roman" w:hAnsi="Times New Roman" w:eastAsia="宋体" w:cs="Times New Roman"/>
          <w:sz w:val="19"/>
          <w:szCs w:val="19"/>
        </w:rPr>
        <w:t> </w:t>
      </w:r>
      <w:r>
        <w:rPr>
          <w:rFonts w:ascii="Times New Roman" w:hAnsi="Times New Roman" w:eastAsia="宋体" w:cs="Times New Roman"/>
          <w:color w:val="222222"/>
          <w:sz w:val="19"/>
          <w:szCs w:val="19"/>
          <w:shd w:val="clear" w:color="auto" w:fill="FFFFFF"/>
        </w:rPr>
        <w:t>197(2), 1033-1047.</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Margrave G F, 2001, Numerical Methods of Exploration Seismology with Algorithms in Matlab, (Calgary: Department of </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   </w:t>
      </w:r>
      <w:ins w:id="2368" w:author="Administrator" w:date="2018-07-08T11:52:00Z">
        <w:r>
          <w:rPr>
            <w:rFonts w:hint="eastAsia" w:ascii="Times New Roman" w:hAnsi="Times New Roman" w:eastAsia="宋体" w:cs="Times New Roman"/>
            <w:color w:val="222222"/>
            <w:sz w:val="19"/>
            <w:szCs w:val="19"/>
            <w:shd w:val="clear" w:color="auto" w:fill="FFFFFF"/>
            <w:lang w:eastAsia="zh-CN"/>
          </w:rPr>
          <w:t xml:space="preserve">   </w:t>
        </w:r>
      </w:ins>
      <w:r>
        <w:rPr>
          <w:rFonts w:ascii="Times New Roman" w:hAnsi="Times New Roman" w:eastAsia="宋体" w:cs="Times New Roman"/>
          <w:color w:val="222222"/>
          <w:sz w:val="19"/>
          <w:szCs w:val="19"/>
          <w:shd w:val="clear" w:color="auto" w:fill="FFFFFF"/>
        </w:rPr>
        <w:t>Geology and Geophysics, The University of Calgary).</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 xml:space="preserve">Ren, Z., Liu, Y. </w:t>
      </w:r>
      <w:r>
        <w:rPr>
          <w:rFonts w:ascii="Times New Roman" w:hAnsi="Times New Roman" w:eastAsia="宋体" w:cs="Times New Roman"/>
          <w:color w:val="222222"/>
          <w:sz w:val="19"/>
          <w:szCs w:val="19"/>
          <w:shd w:val="clear" w:color="auto" w:fill="FFFFFF"/>
        </w:rPr>
        <w:t>2014</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Acoustic</w:t>
      </w:r>
      <w:r>
        <w:rPr>
          <w:rFonts w:hint="eastAsia" w:ascii="Times New Roman" w:hAnsi="Times New Roman" w:eastAsia="宋体" w:cs="Times New Roman"/>
          <w:color w:val="222222"/>
          <w:sz w:val="19"/>
          <w:szCs w:val="19"/>
          <w:shd w:val="clear" w:color="auto" w:fill="FFFFFF"/>
        </w:rPr>
        <w:t xml:space="preserve"> and elastic modeling by optimal time-space-domain staggered-grid </w:t>
      </w:r>
    </w:p>
    <w:p>
      <w:pPr>
        <w:spacing w:line="480" w:lineRule="auto"/>
        <w:ind w:firstLine="380" w:firstLineChars="200"/>
        <w:rPr>
          <w:rFonts w:ascii="Times New Roman" w:hAnsi="Times New Roman" w:eastAsia="宋体" w:cs="Times New Roman"/>
          <w:color w:val="222222"/>
          <w:sz w:val="19"/>
          <w:szCs w:val="19"/>
          <w:shd w:val="clear" w:color="auto" w:fill="FFFFFF"/>
        </w:rPr>
        <w:pPrChange w:id="2369" w:author="Administrator" w:date="2018-07-08T11:52:00Z">
          <w:pPr>
            <w:spacing w:line="480" w:lineRule="auto"/>
          </w:pPr>
        </w:pPrChange>
      </w:pPr>
      <w:r>
        <w:rPr>
          <w:rFonts w:hint="eastAsia" w:ascii="Times New Roman" w:hAnsi="Times New Roman" w:eastAsia="宋体" w:cs="Times New Roman"/>
          <w:color w:val="222222"/>
          <w:sz w:val="19"/>
          <w:szCs w:val="19"/>
          <w:shd w:val="clear" w:color="auto" w:fill="FFFFFF"/>
        </w:rPr>
        <w:t>finite-difference schemes.</w:t>
      </w:r>
      <w:r>
        <w:rPr>
          <w:rFonts w:ascii="Times New Roman" w:hAnsi="Times New Roman" w:eastAsia="宋体" w:cs="Times New Roman"/>
          <w:color w:val="222222"/>
          <w:sz w:val="19"/>
          <w:szCs w:val="19"/>
          <w:shd w:val="clear" w:color="auto" w:fill="FFFFFF"/>
        </w:rPr>
        <w:t> Geophysics, 80(1), T17-T40.</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Ren, Z., Liu, Y., Sen, M. K. 2017</w:t>
      </w:r>
      <w:r>
        <w:rPr>
          <w:rFonts w:ascii="Times New Roman" w:hAnsi="Times New Roman" w:cs="Times New Roman"/>
          <w:color w:val="222222"/>
          <w:sz w:val="20"/>
          <w:szCs w:val="20"/>
          <w:shd w:val="clear" w:color="auto" w:fill="FFFFFF"/>
        </w:rPr>
        <w:t xml:space="preserve">, </w:t>
      </w:r>
      <w:r>
        <w:rPr>
          <w:rFonts w:hint="eastAsia" w:ascii="Times New Roman" w:hAnsi="Times New Roman" w:eastAsia="宋体" w:cs="Times New Roman"/>
          <w:color w:val="222222"/>
          <w:sz w:val="19"/>
          <w:szCs w:val="19"/>
          <w:shd w:val="clear" w:color="auto" w:fill="FFFFFF"/>
        </w:rPr>
        <w:t>Least-squares reverse time migration in elastic media.</w:t>
      </w:r>
      <w:r>
        <w:rPr>
          <w:rFonts w:ascii="Times New Roman" w:hAnsi="Times New Roman" w:eastAsia="宋体" w:cs="Times New Roman"/>
          <w:color w:val="222222"/>
          <w:sz w:val="19"/>
          <w:szCs w:val="19"/>
          <w:shd w:val="clear" w:color="auto" w:fill="FFFFFF"/>
        </w:rPr>
        <w:t xml:space="preserve"> Geophysical </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   </w:t>
      </w:r>
      <w:ins w:id="2370" w:author="Administrator" w:date="2018-07-08T11:52:00Z">
        <w:r>
          <w:rPr>
            <w:rFonts w:hint="eastAsia" w:ascii="Times New Roman" w:hAnsi="Times New Roman" w:eastAsia="宋体" w:cs="Times New Roman"/>
            <w:color w:val="222222"/>
            <w:sz w:val="19"/>
            <w:szCs w:val="19"/>
            <w:shd w:val="clear" w:color="auto" w:fill="FFFFFF"/>
            <w:lang w:eastAsia="zh-CN"/>
          </w:rPr>
          <w:t xml:space="preserve"> </w:t>
        </w:r>
      </w:ins>
      <w:r>
        <w:rPr>
          <w:rFonts w:ascii="Times New Roman" w:hAnsi="Times New Roman" w:eastAsia="宋体" w:cs="Times New Roman"/>
          <w:color w:val="222222"/>
          <w:sz w:val="19"/>
          <w:szCs w:val="19"/>
          <w:shd w:val="clear" w:color="auto" w:fill="FFFFFF"/>
        </w:rPr>
        <w:t>Journal International, 208(2), 1103-1125.</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 xml:space="preserve">Robertsson, J. O., Blanch, J. O., Symes, W. W. </w:t>
      </w:r>
      <w:r>
        <w:rPr>
          <w:rFonts w:ascii="Times New Roman" w:hAnsi="Times New Roman" w:eastAsia="宋体" w:cs="Times New Roman"/>
          <w:color w:val="222222"/>
          <w:sz w:val="19"/>
          <w:szCs w:val="19"/>
          <w:shd w:val="clear" w:color="auto" w:fill="FFFFFF"/>
        </w:rPr>
        <w:t>1994</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Viscoelastic</w:t>
      </w:r>
      <w:r>
        <w:rPr>
          <w:rFonts w:hint="eastAsia" w:ascii="Times New Roman" w:hAnsi="Times New Roman" w:eastAsia="宋体" w:cs="Times New Roman"/>
          <w:color w:val="222222"/>
          <w:sz w:val="19"/>
          <w:szCs w:val="19"/>
          <w:shd w:val="clear" w:color="auto" w:fill="FFFFFF"/>
        </w:rPr>
        <w:t xml:space="preserve"> finite-difference modeling.</w:t>
      </w:r>
      <w:r>
        <w:rPr>
          <w:rFonts w:ascii="Times New Roman" w:hAnsi="Times New Roman" w:eastAsia="宋体" w:cs="Times New Roman"/>
          <w:color w:val="222222"/>
          <w:sz w:val="19"/>
          <w:szCs w:val="19"/>
          <w:shd w:val="clear" w:color="auto" w:fill="FFFFFF"/>
        </w:rPr>
        <w:t> </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   Geophysics, 59(9), 1444-1456.</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Tan, S., Huang, L. 2014</w:t>
      </w:r>
      <w:r>
        <w:rPr>
          <w:rFonts w:ascii="Times New Roman" w:hAnsi="Times New Roman" w:eastAsia="宋体" w:cs="Times New Roman"/>
          <w:color w:val="222222"/>
          <w:sz w:val="19"/>
          <w:szCs w:val="19"/>
          <w:shd w:val="clear" w:color="auto" w:fill="FFFFFF"/>
        </w:rPr>
        <w:t>a</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A</w:t>
      </w:r>
      <w:r>
        <w:rPr>
          <w:rFonts w:hint="eastAsia" w:ascii="Times New Roman" w:hAnsi="Times New Roman" w:eastAsia="宋体" w:cs="Times New Roman"/>
          <w:color w:val="222222"/>
          <w:sz w:val="19"/>
          <w:szCs w:val="19"/>
          <w:shd w:val="clear" w:color="auto" w:fill="FFFFFF"/>
        </w:rPr>
        <w:t xml:space="preserve"> staggered-grid finite-difference scheme optimized in the time</w:t>
      </w:r>
      <w:r>
        <w:rPr>
          <w:rFonts w:ascii="Times New Roman" w:hAnsi="Times New Roman" w:eastAsia="宋体" w:cs="Times New Roman"/>
          <w:color w:val="222222"/>
          <w:sz w:val="19"/>
          <w:szCs w:val="19"/>
          <w:shd w:val="clear" w:color="auto" w:fill="FFFFFF"/>
        </w:rPr>
        <w:t>-</w:t>
      </w:r>
      <w:r>
        <w:rPr>
          <w:rFonts w:hint="eastAsia" w:ascii="Times New Roman" w:hAnsi="Times New Roman" w:eastAsia="宋体" w:cs="Times New Roman"/>
          <w:color w:val="222222"/>
          <w:sz w:val="19"/>
          <w:szCs w:val="19"/>
          <w:shd w:val="clear" w:color="auto" w:fill="FFFFFF"/>
        </w:rPr>
        <w:t xml:space="preserve">space domain for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1" w:author="Administrator" w:date="2018-07-08T11:52:00Z">
          <w:pPr>
            <w:spacing w:line="480" w:lineRule="auto"/>
          </w:pPr>
        </w:pPrChange>
      </w:pPr>
      <w:r>
        <w:rPr>
          <w:rFonts w:hint="eastAsia" w:ascii="Times New Roman" w:hAnsi="Times New Roman" w:eastAsia="宋体" w:cs="Times New Roman"/>
          <w:color w:val="222222"/>
          <w:sz w:val="19"/>
          <w:szCs w:val="19"/>
          <w:shd w:val="clear" w:color="auto" w:fill="FFFFFF"/>
        </w:rPr>
        <w:t>modeling scalar-wave propagation in geophysical problems.</w:t>
      </w:r>
      <w:r>
        <w:rPr>
          <w:rFonts w:ascii="Times New Roman" w:hAnsi="Times New Roman" w:eastAsia="宋体" w:cs="Times New Roman"/>
          <w:color w:val="222222"/>
          <w:sz w:val="19"/>
          <w:szCs w:val="19"/>
          <w:shd w:val="clear" w:color="auto" w:fill="FFFFFF"/>
        </w:rPr>
        <w:t xml:space="preserve"> Journal of Computational Physics, 276,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2" w:author="Administrator" w:date="2018-07-08T11:52:00Z">
          <w:pPr>
            <w:spacing w:line="480" w:lineRule="auto"/>
          </w:pPr>
        </w:pPrChange>
      </w:pPr>
      <w:r>
        <w:rPr>
          <w:rFonts w:ascii="Times New Roman" w:hAnsi="Times New Roman" w:eastAsia="宋体" w:cs="Times New Roman"/>
          <w:color w:val="222222"/>
          <w:sz w:val="19"/>
          <w:szCs w:val="19"/>
          <w:shd w:val="clear" w:color="auto" w:fill="FFFFFF"/>
        </w:rPr>
        <w:t>613-634.</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Tan, S., Huang, L. 2014b</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 xml:space="preserve">An efficient finite-difference method with high-order accuracy in both time and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3" w:author="Administrator" w:date="2018-07-08T11:52:00Z">
          <w:pPr>
            <w:spacing w:line="480" w:lineRule="auto"/>
          </w:pPr>
        </w:pPrChange>
      </w:pPr>
      <w:r>
        <w:rPr>
          <w:rFonts w:ascii="Times New Roman" w:hAnsi="Times New Roman" w:eastAsia="宋体" w:cs="Times New Roman"/>
          <w:color w:val="222222"/>
          <w:sz w:val="19"/>
          <w:szCs w:val="19"/>
          <w:shd w:val="clear" w:color="auto" w:fill="FFFFFF"/>
        </w:rPr>
        <w:t>space domains for modelling scalar-wave propagation.</w:t>
      </w:r>
      <w:r>
        <w:rPr>
          <w:rFonts w:ascii="Times New Roman" w:hAnsi="Times New Roman" w:eastAsia="宋体" w:cs="Times New Roman"/>
          <w:sz w:val="19"/>
          <w:szCs w:val="19"/>
        </w:rPr>
        <w:t> </w:t>
      </w:r>
      <w:r>
        <w:rPr>
          <w:rFonts w:ascii="Times New Roman" w:hAnsi="Times New Roman" w:eastAsia="宋体" w:cs="Times New Roman"/>
          <w:color w:val="222222"/>
          <w:sz w:val="19"/>
          <w:szCs w:val="19"/>
          <w:shd w:val="clear" w:color="auto" w:fill="FFFFFF"/>
        </w:rPr>
        <w:t>Geophysical Journal International, 197 (2): 1250-</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   1267.</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 xml:space="preserve">Virieux, J. </w:t>
      </w:r>
      <w:r>
        <w:rPr>
          <w:rFonts w:ascii="Times New Roman" w:hAnsi="Times New Roman" w:eastAsia="宋体" w:cs="Times New Roman"/>
          <w:color w:val="222222"/>
          <w:sz w:val="19"/>
          <w:szCs w:val="19"/>
          <w:shd w:val="clear" w:color="auto" w:fill="FFFFFF"/>
        </w:rPr>
        <w:t>1984</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SH</w:t>
      </w:r>
      <w:r>
        <w:rPr>
          <w:rFonts w:hint="eastAsia" w:ascii="Times New Roman" w:hAnsi="Times New Roman" w:eastAsia="宋体" w:cs="Times New Roman"/>
          <w:color w:val="222222"/>
          <w:sz w:val="19"/>
          <w:szCs w:val="19"/>
          <w:shd w:val="clear" w:color="auto" w:fill="FFFFFF"/>
        </w:rPr>
        <w:t xml:space="preserve">-wave propagation in heterogeneous media: Velocity-stress finite-difference </w:t>
      </w:r>
    </w:p>
    <w:p>
      <w:pPr>
        <w:spacing w:line="480" w:lineRule="auto"/>
        <w:ind w:firstLine="190" w:firstLineChars="100"/>
        <w:rPr>
          <w:rFonts w:ascii="Times New Roman" w:hAnsi="Times New Roman" w:eastAsia="宋体" w:cs="Times New Roman"/>
          <w:color w:val="222222"/>
          <w:sz w:val="19"/>
          <w:szCs w:val="19"/>
          <w:shd w:val="clear" w:color="auto" w:fill="FFFFFF"/>
        </w:rPr>
        <w:pPrChange w:id="2374" w:author="LWQ" w:date="2018-07-07T19:38:00Z">
          <w:pPr>
            <w:spacing w:line="480" w:lineRule="auto"/>
          </w:pPr>
        </w:pPrChange>
      </w:pPr>
      <w:r>
        <w:rPr>
          <w:rFonts w:hint="eastAsia" w:ascii="Times New Roman" w:hAnsi="Times New Roman" w:eastAsia="宋体" w:cs="Times New Roman"/>
          <w:color w:val="222222"/>
          <w:sz w:val="19"/>
          <w:szCs w:val="19"/>
          <w:shd w:val="clear" w:color="auto" w:fill="FFFFFF"/>
        </w:rPr>
        <w:t>method.</w:t>
      </w:r>
      <w:r>
        <w:rPr>
          <w:rFonts w:ascii="Times New Roman" w:hAnsi="Times New Roman" w:eastAsia="宋体" w:cs="Times New Roman"/>
          <w:color w:val="222222"/>
          <w:sz w:val="19"/>
          <w:szCs w:val="19"/>
          <w:shd w:val="clear" w:color="auto" w:fill="FFFFFF"/>
        </w:rPr>
        <w:t> Geophysics, 49(11), 1933-1942.</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 xml:space="preserve">Virieux, J. </w:t>
      </w:r>
      <w:r>
        <w:rPr>
          <w:rFonts w:ascii="Times New Roman" w:hAnsi="Times New Roman" w:eastAsia="宋体" w:cs="Times New Roman"/>
          <w:color w:val="222222"/>
          <w:sz w:val="19"/>
          <w:szCs w:val="19"/>
          <w:shd w:val="clear" w:color="auto" w:fill="FFFFFF"/>
        </w:rPr>
        <w:t>1986</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P</w:t>
      </w:r>
      <w:r>
        <w:rPr>
          <w:rFonts w:hint="eastAsia" w:ascii="Times New Roman" w:hAnsi="Times New Roman" w:eastAsia="宋体" w:cs="Times New Roman"/>
          <w:color w:val="222222"/>
          <w:sz w:val="19"/>
          <w:szCs w:val="19"/>
          <w:shd w:val="clear" w:color="auto" w:fill="FFFFFF"/>
        </w:rPr>
        <w:t xml:space="preserve">-SV wave propagation in heterogeneous media: Velocity-stress finite-difference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5" w:author="LWQ" w:date="2018-07-07T19:39:00Z">
          <w:pPr>
            <w:spacing w:line="480" w:lineRule="auto"/>
          </w:pPr>
        </w:pPrChange>
      </w:pPr>
      <w:r>
        <w:rPr>
          <w:rFonts w:hint="eastAsia" w:ascii="Times New Roman" w:hAnsi="Times New Roman" w:eastAsia="宋体" w:cs="Times New Roman"/>
          <w:color w:val="222222"/>
          <w:sz w:val="19"/>
          <w:szCs w:val="19"/>
          <w:shd w:val="clear" w:color="auto" w:fill="FFFFFF"/>
        </w:rPr>
        <w:t>method.</w:t>
      </w:r>
      <w:r>
        <w:rPr>
          <w:rFonts w:ascii="Times New Roman" w:hAnsi="Times New Roman" w:eastAsia="宋体" w:cs="Times New Roman"/>
          <w:color w:val="222222"/>
          <w:sz w:val="19"/>
          <w:szCs w:val="19"/>
          <w:shd w:val="clear" w:color="auto" w:fill="FFFFFF"/>
        </w:rPr>
        <w:t> Geophysics, 51(4), 889-901.</w:t>
      </w:r>
    </w:p>
    <w:p>
      <w:pPr>
        <w:spacing w:line="480" w:lineRule="auto"/>
        <w:rPr>
          <w:rFonts w:ascii="Times New Roman" w:hAnsi="Times New Roman" w:eastAsia="宋体" w:cs="Times New Roman"/>
          <w:color w:val="222222"/>
          <w:sz w:val="19"/>
          <w:szCs w:val="19"/>
          <w:shd w:val="clear" w:color="auto" w:fill="FFFFFF"/>
        </w:rPr>
      </w:pPr>
      <w:r>
        <w:rPr>
          <w:rFonts w:hint="eastAsia" w:ascii="Times New Roman" w:hAnsi="Times New Roman" w:eastAsia="宋体" w:cs="Times New Roman"/>
          <w:color w:val="222222"/>
          <w:sz w:val="19"/>
          <w:szCs w:val="19"/>
          <w:shd w:val="clear" w:color="auto" w:fill="FFFFFF"/>
        </w:rPr>
        <w:t xml:space="preserve">Wang, Y., Liang, W., Nashed, Z., Li, X., Liang, G., Yang, C. </w:t>
      </w:r>
      <w:r>
        <w:rPr>
          <w:rFonts w:ascii="Times New Roman" w:hAnsi="Times New Roman" w:eastAsia="宋体" w:cs="Times New Roman"/>
          <w:color w:val="222222"/>
          <w:sz w:val="19"/>
          <w:szCs w:val="19"/>
          <w:shd w:val="clear" w:color="auto" w:fill="FFFFFF"/>
        </w:rPr>
        <w:t>2014</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Seismic</w:t>
      </w:r>
      <w:r>
        <w:rPr>
          <w:rFonts w:hint="eastAsia" w:ascii="Times New Roman" w:hAnsi="Times New Roman" w:eastAsia="宋体" w:cs="Times New Roman"/>
          <w:color w:val="222222"/>
          <w:sz w:val="19"/>
          <w:szCs w:val="19"/>
          <w:shd w:val="clear" w:color="auto" w:fill="FFFFFF"/>
        </w:rPr>
        <w:t xml:space="preserve"> modeling by optimizing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6" w:author="LWQ" w:date="2018-07-07T19:38:00Z">
          <w:pPr>
            <w:spacing w:line="480" w:lineRule="auto"/>
          </w:pPr>
        </w:pPrChange>
      </w:pPr>
      <w:r>
        <w:rPr>
          <w:rFonts w:hint="eastAsia" w:ascii="Times New Roman" w:hAnsi="Times New Roman" w:eastAsia="宋体" w:cs="Times New Roman"/>
          <w:color w:val="222222"/>
          <w:sz w:val="19"/>
          <w:szCs w:val="19"/>
          <w:shd w:val="clear" w:color="auto" w:fill="FFFFFF"/>
        </w:rPr>
        <w:t>regularized staggered-grid finite-difference operators using a time-space-domain dispersion-</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7" w:author="LWQ" w:date="2018-07-07T19:38:00Z">
          <w:pPr>
            <w:spacing w:line="480" w:lineRule="auto"/>
          </w:pPr>
        </w:pPrChange>
      </w:pPr>
      <w:r>
        <w:rPr>
          <w:rFonts w:hint="eastAsia" w:ascii="Times New Roman" w:hAnsi="Times New Roman" w:eastAsia="宋体" w:cs="Times New Roman"/>
          <w:color w:val="222222"/>
          <w:sz w:val="19"/>
          <w:szCs w:val="19"/>
          <w:shd w:val="clear" w:color="auto" w:fill="FFFFFF"/>
        </w:rPr>
        <w:t>relationship-preserving method.</w:t>
      </w:r>
      <w:r>
        <w:rPr>
          <w:rFonts w:ascii="Times New Roman" w:hAnsi="Times New Roman" w:eastAsia="宋体" w:cs="Times New Roman"/>
          <w:color w:val="222222"/>
          <w:sz w:val="19"/>
          <w:szCs w:val="19"/>
          <w:shd w:val="clear" w:color="auto" w:fill="FFFFFF"/>
        </w:rPr>
        <w:t> Geophysics, 79(5), T277-T285.</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Yang, J., Liu, Y., Dong, L. 2016</w:t>
      </w:r>
      <w:r>
        <w:rPr>
          <w:rFonts w:ascii="Times New Roman" w:hAnsi="Times New Roman" w:cs="Times New Roman"/>
          <w:color w:val="222222"/>
          <w:sz w:val="20"/>
          <w:szCs w:val="20"/>
          <w:shd w:val="clear" w:color="auto" w:fill="FFFFFF"/>
        </w:rPr>
        <w:t xml:space="preserve">, </w:t>
      </w:r>
      <w:r>
        <w:rPr>
          <w:rFonts w:ascii="Times New Roman" w:hAnsi="Times New Roman" w:eastAsia="宋体" w:cs="Times New Roman"/>
          <w:color w:val="222222"/>
          <w:sz w:val="19"/>
          <w:szCs w:val="19"/>
          <w:shd w:val="clear" w:color="auto" w:fill="FFFFFF"/>
        </w:rPr>
        <w:t xml:space="preserve">Least-squares reverse time migration in the presence of density </w:t>
      </w:r>
    </w:p>
    <w:p>
      <w:pPr>
        <w:spacing w:line="480" w:lineRule="auto"/>
        <w:ind w:firstLine="475" w:firstLineChars="250"/>
        <w:rPr>
          <w:rFonts w:ascii="Times New Roman" w:hAnsi="Times New Roman" w:eastAsia="宋体" w:cs="Times New Roman"/>
          <w:color w:val="222222"/>
          <w:sz w:val="19"/>
          <w:szCs w:val="19"/>
          <w:shd w:val="clear" w:color="auto" w:fill="FFFFFF"/>
        </w:rPr>
        <w:pPrChange w:id="2378" w:author="Administrator" w:date="2018-07-08T11:52:00Z">
          <w:pPr>
            <w:spacing w:line="480" w:lineRule="auto"/>
          </w:pPr>
        </w:pPrChange>
      </w:pPr>
      <w:r>
        <w:rPr>
          <w:rFonts w:ascii="Times New Roman" w:hAnsi="Times New Roman" w:eastAsia="宋体" w:cs="Times New Roman"/>
          <w:color w:val="222222"/>
          <w:sz w:val="19"/>
          <w:szCs w:val="19"/>
          <w:shd w:val="clear" w:color="auto" w:fill="FFFFFF"/>
        </w:rPr>
        <w:t>variations. Geophysics, 81(6), S497-S509.</w:t>
      </w:r>
    </w:p>
    <w:p>
      <w:pPr>
        <w:spacing w:line="480" w:lineRule="auto"/>
        <w:rPr>
          <w:rFonts w:ascii="Times New Roman" w:hAnsi="Times New Roman" w:eastAsia="宋体" w:cs="Times New Roman"/>
          <w:color w:val="222222"/>
          <w:sz w:val="19"/>
          <w:szCs w:val="19"/>
          <w:shd w:val="clear" w:color="auto" w:fill="FFFFFF"/>
        </w:rPr>
      </w:pPr>
      <w:r>
        <w:rPr>
          <w:rFonts w:ascii="Times New Roman" w:hAnsi="Times New Roman" w:eastAsia="宋体" w:cs="Times New Roman"/>
          <w:color w:val="222222"/>
          <w:sz w:val="19"/>
          <w:szCs w:val="19"/>
          <w:shd w:val="clear" w:color="auto" w:fill="FFFFFF"/>
        </w:rPr>
        <w:t xml:space="preserve">Zhang, J.H., Yao, Z.X., 2013, Optimized finite-difference operator for broadband seismic wave modeling: </w:t>
      </w:r>
    </w:p>
    <w:p>
      <w:pPr>
        <w:spacing w:line="480" w:lineRule="auto"/>
        <w:ind w:firstLine="285" w:firstLineChars="150"/>
        <w:rPr>
          <w:rFonts w:ascii="Times New Roman" w:hAnsi="Times New Roman" w:eastAsia="宋体" w:cs="Times New Roman"/>
          <w:color w:val="222222"/>
          <w:sz w:val="19"/>
          <w:szCs w:val="19"/>
          <w:shd w:val="clear" w:color="auto" w:fill="FFFFFF"/>
        </w:rPr>
        <w:pPrChange w:id="2379" w:author="LWQ" w:date="2018-07-07T19:38:00Z">
          <w:pPr>
            <w:spacing w:line="480" w:lineRule="auto"/>
          </w:pPr>
        </w:pPrChange>
      </w:pPr>
      <w:r>
        <w:rPr>
          <w:rFonts w:ascii="Times New Roman" w:hAnsi="Times New Roman" w:eastAsia="宋体" w:cs="Times New Roman"/>
          <w:color w:val="222222"/>
          <w:sz w:val="19"/>
          <w:szCs w:val="19"/>
          <w:shd w:val="clear" w:color="auto" w:fill="FFFFFF"/>
        </w:rPr>
        <w:t>Geophysics, 78, A13-A18.</w:t>
      </w:r>
    </w:p>
    <w:p>
      <w:pPr>
        <w:spacing w:line="480" w:lineRule="auto"/>
        <w:jc w:val="center"/>
        <w:rPr>
          <w:del w:id="2380" w:author="LWQ" w:date="2018-07-07T19:39:00Z"/>
          <w:rFonts w:ascii="Times" w:hAnsi="Times"/>
          <w:caps/>
        </w:rPr>
      </w:pPr>
    </w:p>
    <w:p>
      <w:pPr>
        <w:spacing w:line="480" w:lineRule="auto"/>
        <w:jc w:val="center"/>
        <w:rPr>
          <w:del w:id="2381" w:author="LWQ" w:date="2018-07-07T19:39:00Z"/>
          <w:rFonts w:ascii="Times" w:hAnsi="Times"/>
          <w:caps/>
        </w:rPr>
      </w:pPr>
    </w:p>
    <w:p>
      <w:pPr>
        <w:spacing w:line="480" w:lineRule="auto"/>
        <w:jc w:val="center"/>
        <w:rPr>
          <w:del w:id="2382" w:author="LWQ" w:date="2018-07-07T19:39:00Z"/>
          <w:rFonts w:ascii="Times" w:hAnsi="Times"/>
          <w:caps/>
        </w:rPr>
      </w:pPr>
    </w:p>
    <w:p>
      <w:pPr>
        <w:spacing w:line="480" w:lineRule="auto"/>
        <w:jc w:val="center"/>
        <w:rPr>
          <w:del w:id="2383" w:author="LWQ" w:date="2018-07-07T19:39:00Z"/>
          <w:rFonts w:ascii="Times" w:hAnsi="Times"/>
          <w:caps/>
        </w:rPr>
      </w:pPr>
    </w:p>
    <w:p>
      <w:pPr>
        <w:spacing w:line="480" w:lineRule="auto"/>
        <w:jc w:val="center"/>
        <w:rPr>
          <w:del w:id="2384" w:author="LWQ" w:date="2018-07-07T19:38:00Z"/>
          <w:rFonts w:ascii="Times" w:hAnsi="Times"/>
          <w:caps/>
        </w:rPr>
      </w:pPr>
    </w:p>
    <w:p>
      <w:pPr>
        <w:spacing w:line="480" w:lineRule="auto"/>
        <w:jc w:val="center"/>
        <w:rPr>
          <w:del w:id="2385" w:author="LWQ" w:date="2018-07-07T19:38:00Z"/>
          <w:rFonts w:ascii="Times" w:hAnsi="Times"/>
          <w:caps/>
        </w:rPr>
      </w:pPr>
    </w:p>
    <w:p>
      <w:pPr>
        <w:spacing w:line="480" w:lineRule="auto"/>
        <w:jc w:val="center"/>
        <w:rPr>
          <w:del w:id="2386" w:author="LWQ" w:date="2018-07-07T19:38:00Z"/>
          <w:rFonts w:ascii="Times" w:hAnsi="Times"/>
          <w:caps/>
        </w:rPr>
      </w:pPr>
    </w:p>
    <w:p>
      <w:pPr>
        <w:spacing w:line="480" w:lineRule="auto"/>
        <w:jc w:val="center"/>
        <w:rPr>
          <w:del w:id="2387" w:author="LWQ" w:date="2018-07-07T19:38:00Z"/>
          <w:rFonts w:ascii="Times" w:hAnsi="Times"/>
          <w:caps/>
        </w:rPr>
      </w:pPr>
    </w:p>
    <w:p>
      <w:pPr>
        <w:spacing w:line="480" w:lineRule="auto"/>
        <w:jc w:val="center"/>
        <w:rPr>
          <w:del w:id="2388" w:author="LWQ" w:date="2018-07-07T19:38:00Z"/>
          <w:rFonts w:ascii="Times" w:hAnsi="Times"/>
          <w:caps/>
        </w:rPr>
      </w:pPr>
    </w:p>
    <w:p>
      <w:pPr>
        <w:spacing w:line="480" w:lineRule="auto"/>
        <w:jc w:val="center"/>
        <w:rPr>
          <w:del w:id="2389" w:author="LWQ" w:date="2018-07-07T19:38:00Z"/>
          <w:rFonts w:ascii="Times" w:hAnsi="Times"/>
          <w:caps/>
        </w:rPr>
      </w:pPr>
    </w:p>
    <w:p>
      <w:pPr>
        <w:spacing w:line="480" w:lineRule="auto"/>
        <w:jc w:val="center"/>
        <w:rPr>
          <w:del w:id="2390" w:author="LWQ" w:date="2018-07-07T19:38:00Z"/>
          <w:rFonts w:ascii="Times" w:hAnsi="Times"/>
          <w:caps/>
        </w:rPr>
      </w:pPr>
    </w:p>
    <w:p>
      <w:pPr>
        <w:spacing w:line="480" w:lineRule="auto"/>
        <w:jc w:val="center"/>
        <w:rPr>
          <w:del w:id="2391" w:author="LWQ" w:date="2018-07-07T19:38:00Z"/>
          <w:rFonts w:ascii="Times" w:hAnsi="Times"/>
          <w:caps/>
        </w:rPr>
      </w:pPr>
    </w:p>
    <w:p>
      <w:pPr>
        <w:spacing w:line="480" w:lineRule="auto"/>
        <w:jc w:val="center"/>
        <w:rPr>
          <w:del w:id="2392" w:author="LWQ" w:date="2018-07-07T19:38:00Z"/>
          <w:rFonts w:ascii="Times" w:hAnsi="Times"/>
          <w:caps/>
        </w:rPr>
      </w:pPr>
    </w:p>
    <w:p>
      <w:pPr>
        <w:spacing w:line="480" w:lineRule="auto"/>
        <w:jc w:val="center"/>
        <w:rPr>
          <w:del w:id="2394" w:author="LWQ" w:date="2018-07-07T19:38:00Z"/>
          <w:rFonts w:ascii="Times" w:hAnsi="Times"/>
          <w:caps/>
        </w:rPr>
        <w:pPrChange w:id="2393" w:author="LWQ" w:date="2018-07-07T19:39:00Z">
          <w:pPr>
            <w:spacing w:line="480" w:lineRule="auto"/>
          </w:pPr>
        </w:pPrChange>
      </w:pPr>
    </w:p>
    <w:p>
      <w:pPr>
        <w:spacing w:line="480" w:lineRule="auto"/>
        <w:jc w:val="center"/>
        <w:rPr>
          <w:del w:id="2396" w:author="LWQ" w:date="2018-07-07T19:38:00Z"/>
          <w:rFonts w:ascii="Times" w:hAnsi="Times"/>
          <w:caps/>
        </w:rPr>
        <w:pPrChange w:id="2395" w:author="LWQ" w:date="2018-07-07T19:39:00Z">
          <w:pPr>
            <w:spacing w:line="480" w:lineRule="auto"/>
          </w:pPr>
        </w:pPrChange>
      </w:pPr>
    </w:p>
    <w:p>
      <w:pPr>
        <w:spacing w:line="480" w:lineRule="auto"/>
        <w:jc w:val="center"/>
        <w:rPr>
          <w:del w:id="2398" w:author="LWQ" w:date="2018-07-07T19:38:00Z"/>
          <w:rFonts w:ascii="Times" w:hAnsi="Times"/>
          <w:caps/>
        </w:rPr>
        <w:pPrChange w:id="2397" w:author="LWQ" w:date="2018-07-07T19:39:00Z">
          <w:pPr>
            <w:spacing w:line="480" w:lineRule="auto"/>
          </w:pPr>
        </w:pPrChange>
      </w:pPr>
    </w:p>
    <w:p>
      <w:pPr>
        <w:spacing w:line="480" w:lineRule="auto"/>
        <w:jc w:val="center"/>
        <w:rPr>
          <w:del w:id="2399" w:author="LWQ" w:date="2018-07-07T19:38:00Z"/>
          <w:rFonts w:ascii="Times" w:hAnsi="Times"/>
          <w:caps/>
        </w:rPr>
      </w:pPr>
      <w:del w:id="2400" w:author="LWQ" w:date="2018-07-07T19:38:00Z">
        <w:r>
          <w:rPr>
            <w:rFonts w:ascii="Times" w:hAnsi="Times"/>
            <w:caps/>
          </w:rPr>
          <w:delText>list of TABLES</w:delText>
        </w:r>
      </w:del>
    </w:p>
    <w:p>
      <w:pPr>
        <w:spacing w:line="480" w:lineRule="auto"/>
        <w:jc w:val="center"/>
        <w:rPr>
          <w:del w:id="2402" w:author="LWQ" w:date="2018-07-07T19:38:00Z"/>
          <w:rFonts w:ascii="Times New Roman" w:hAnsi="Times New Roman" w:eastAsia="楷体" w:cs="Times New Roman"/>
          <w:sz w:val="18"/>
          <w:szCs w:val="18"/>
        </w:rPr>
        <w:pPrChange w:id="2401" w:author="LWQ" w:date="2018-07-07T19:39:00Z">
          <w:pPr>
            <w:spacing w:line="480" w:lineRule="auto"/>
          </w:pPr>
        </w:pPrChange>
      </w:pPr>
    </w:p>
    <w:p>
      <w:pPr>
        <w:spacing w:line="480" w:lineRule="auto"/>
        <w:jc w:val="center"/>
        <w:rPr>
          <w:del w:id="2404" w:author="LWQ" w:date="2018-07-07T19:38:00Z"/>
          <w:rFonts w:ascii="Times New Roman" w:hAnsi="Times New Roman" w:eastAsia="楷体" w:cs="Times New Roman"/>
          <w:sz w:val="18"/>
          <w:szCs w:val="18"/>
        </w:rPr>
        <w:pPrChange w:id="2403" w:author="LWQ" w:date="2018-07-07T19:39:00Z">
          <w:pPr>
            <w:spacing w:line="480" w:lineRule="auto"/>
          </w:pPr>
        </w:pPrChange>
      </w:pPr>
      <w:del w:id="2405" w:author="Administrator" w:date="2018-07-07T11:53:00Z">
        <w:r>
          <w:rPr>
            <w:rFonts w:ascii="Times New Roman" w:hAnsi="Times New Roman" w:eastAsia="楷体" w:cs="Times New Roman"/>
            <w:sz w:val="18"/>
            <w:szCs w:val="18"/>
          </w:rPr>
          <w:delText xml:space="preserve">Table 1: Staggered grid FD coefficient used to obtain the seismograms in figure 5 with the space grid interval equals 20 m and the time step equals 1.5ms. In the first row is the traditional staggered grid FD coefficient obtained from table 3 of Chu and Stoffa (2012); in the second row is the least-squares staggered grid FD coefficient obtained from table 3 of Liu (2014); in the last two rows are the staggered grid FD coefficients used for equation (11). The equations (12) and (13) use the simplest staggered grid FD operator and need no staggered grid FD coefficient. </w:delText>
        </w:r>
      </w:del>
    </w:p>
    <w:p>
      <w:pPr>
        <w:spacing w:line="480" w:lineRule="auto"/>
        <w:jc w:val="center"/>
        <w:rPr>
          <w:del w:id="2407" w:author="LWQ" w:date="2018-07-07T19:38:00Z"/>
          <w:rFonts w:ascii="Times New Roman" w:hAnsi="Times New Roman" w:eastAsia="楷体" w:cs="Times New Roman"/>
          <w:sz w:val="18"/>
          <w:szCs w:val="18"/>
        </w:rPr>
        <w:pPrChange w:id="2406" w:author="LWQ" w:date="2018-07-07T19:39:00Z">
          <w:pPr>
            <w:spacing w:line="480" w:lineRule="auto"/>
          </w:pPr>
        </w:pPrChange>
      </w:pPr>
    </w:p>
    <w:p>
      <w:pPr>
        <w:spacing w:line="480" w:lineRule="auto"/>
        <w:jc w:val="center"/>
        <w:rPr>
          <w:del w:id="2408" w:author="LWQ" w:date="2018-07-07T19:38:00Z"/>
          <w:rFonts w:ascii="Times" w:hAnsi="Times"/>
          <w:caps/>
        </w:rPr>
      </w:pPr>
    </w:p>
    <w:p>
      <w:pPr>
        <w:spacing w:line="480" w:lineRule="auto"/>
        <w:jc w:val="center"/>
        <w:rPr>
          <w:del w:id="2409" w:author="LWQ" w:date="2018-07-07T19:38:00Z"/>
          <w:rFonts w:ascii="Times" w:hAnsi="Times"/>
          <w:caps/>
        </w:rPr>
      </w:pPr>
    </w:p>
    <w:p>
      <w:pPr>
        <w:spacing w:line="480" w:lineRule="auto"/>
        <w:jc w:val="center"/>
        <w:rPr>
          <w:del w:id="2410" w:author="LWQ" w:date="2018-07-07T19:38:00Z"/>
          <w:rFonts w:ascii="Times" w:hAnsi="Times"/>
          <w:caps/>
        </w:rPr>
      </w:pPr>
    </w:p>
    <w:p>
      <w:pPr>
        <w:spacing w:line="480" w:lineRule="auto"/>
        <w:jc w:val="center"/>
        <w:rPr>
          <w:del w:id="2411" w:author="LWQ" w:date="2018-07-07T19:38:00Z"/>
          <w:rFonts w:ascii="Times" w:hAnsi="Times"/>
          <w:caps/>
        </w:rPr>
      </w:pPr>
    </w:p>
    <w:p>
      <w:pPr>
        <w:spacing w:line="480" w:lineRule="auto"/>
        <w:jc w:val="center"/>
        <w:rPr>
          <w:del w:id="2412" w:author="LWQ" w:date="2018-07-07T19:38:00Z"/>
          <w:rFonts w:ascii="Times" w:hAnsi="Times"/>
          <w:caps/>
        </w:rPr>
      </w:pPr>
    </w:p>
    <w:p>
      <w:pPr>
        <w:spacing w:line="480" w:lineRule="auto"/>
        <w:jc w:val="center"/>
        <w:rPr>
          <w:del w:id="2413" w:author="LWQ" w:date="2018-07-07T19:38:00Z"/>
          <w:rFonts w:ascii="Times" w:hAnsi="Times"/>
          <w:caps/>
        </w:rPr>
      </w:pPr>
    </w:p>
    <w:p>
      <w:pPr>
        <w:spacing w:line="480" w:lineRule="auto"/>
        <w:jc w:val="center"/>
        <w:rPr>
          <w:del w:id="2414" w:author="LWQ" w:date="2018-07-07T19:38:00Z"/>
          <w:rFonts w:ascii="Times" w:hAnsi="Times"/>
          <w:caps/>
        </w:rPr>
      </w:pPr>
    </w:p>
    <w:p>
      <w:pPr>
        <w:spacing w:line="480" w:lineRule="auto"/>
        <w:jc w:val="center"/>
        <w:rPr>
          <w:del w:id="2415" w:author="LWQ" w:date="2018-07-07T19:38:00Z"/>
          <w:rFonts w:ascii="Times" w:hAnsi="Times"/>
          <w:caps/>
        </w:rPr>
      </w:pPr>
    </w:p>
    <w:p>
      <w:pPr>
        <w:spacing w:line="480" w:lineRule="auto"/>
        <w:jc w:val="center"/>
        <w:rPr>
          <w:del w:id="2416" w:author="LWQ" w:date="2018-07-07T19:38:00Z"/>
          <w:rFonts w:ascii="Times" w:hAnsi="Times"/>
          <w:caps/>
        </w:rPr>
      </w:pPr>
    </w:p>
    <w:p>
      <w:pPr>
        <w:spacing w:line="480" w:lineRule="auto"/>
        <w:jc w:val="center"/>
        <w:rPr>
          <w:del w:id="2417" w:author="LWQ" w:date="2018-07-07T19:38:00Z"/>
          <w:rFonts w:ascii="Times" w:hAnsi="Times"/>
          <w:caps/>
        </w:rPr>
      </w:pPr>
    </w:p>
    <w:p>
      <w:pPr>
        <w:spacing w:line="480" w:lineRule="auto"/>
        <w:jc w:val="center"/>
        <w:rPr>
          <w:del w:id="2418" w:author="LWQ" w:date="2018-07-07T19:38:00Z"/>
          <w:rFonts w:ascii="Times" w:hAnsi="Times"/>
          <w:caps/>
        </w:rPr>
      </w:pPr>
    </w:p>
    <w:p>
      <w:pPr>
        <w:spacing w:line="480" w:lineRule="auto"/>
        <w:jc w:val="center"/>
        <w:rPr>
          <w:del w:id="2419" w:author="LWQ" w:date="2018-07-07T19:38:00Z"/>
          <w:rFonts w:ascii="Times" w:hAnsi="Times"/>
          <w:caps/>
        </w:rPr>
      </w:pPr>
    </w:p>
    <w:p>
      <w:pPr>
        <w:spacing w:line="480" w:lineRule="auto"/>
        <w:jc w:val="center"/>
        <w:rPr>
          <w:del w:id="2420" w:author="LWQ" w:date="2018-07-07T19:38:00Z"/>
          <w:rFonts w:ascii="Times" w:hAnsi="Times"/>
          <w:caps/>
          <w:lang w:eastAsia="zh-CN"/>
        </w:rPr>
      </w:pPr>
    </w:p>
    <w:p>
      <w:pPr>
        <w:spacing w:line="480" w:lineRule="auto"/>
        <w:jc w:val="center"/>
        <w:rPr>
          <w:del w:id="2422" w:author="LWQ" w:date="2018-07-07T19:38:00Z"/>
          <w:rFonts w:ascii="Times New Roman" w:hAnsi="Times New Roman" w:eastAsia="楷体" w:cs="Times New Roman"/>
          <w:sz w:val="18"/>
          <w:szCs w:val="18"/>
        </w:rPr>
        <w:pPrChange w:id="2421" w:author="LWQ" w:date="2018-07-07T19:39:00Z">
          <w:pPr>
            <w:spacing w:line="480" w:lineRule="auto"/>
          </w:pPr>
        </w:pPrChange>
      </w:pPr>
      <w:del w:id="2423" w:author="LWQ" w:date="2018-07-07T19:38:00Z">
        <w:r>
          <w:rPr>
            <w:rFonts w:ascii="Times New Roman" w:hAnsi="Times New Roman" w:eastAsia="楷体" w:cs="Times New Roman"/>
            <w:sz w:val="18"/>
            <w:szCs w:val="18"/>
          </w:rPr>
          <w:delText xml:space="preserve">Table 1 </w:delText>
        </w:r>
      </w:del>
    </w:p>
    <w:tbl>
      <w:tblPr>
        <w:tblStyle w:val="18"/>
        <w:tblW w:w="89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928"/>
        <w:gridCol w:w="1026"/>
        <w:gridCol w:w="1062"/>
        <w:gridCol w:w="1115"/>
        <w:gridCol w:w="1151"/>
        <w:gridCol w:w="1333"/>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del w:id="2424" w:author="LWQ" w:date="2018-07-07T19:38:00Z"/>
        </w:trPr>
        <w:tc>
          <w:tcPr>
            <w:tcW w:w="1020" w:type="dxa"/>
          </w:tcPr>
          <w:p>
            <w:pPr>
              <w:spacing w:after="160" w:line="480" w:lineRule="auto"/>
              <w:jc w:val="center"/>
              <w:rPr>
                <w:del w:id="2426" w:author="LWQ" w:date="2018-07-07T19:38:00Z"/>
                <w:rFonts w:eastAsiaTheme="minorEastAsia"/>
              </w:rPr>
              <w:pPrChange w:id="2425" w:author="LWQ" w:date="2018-07-07T19:39:00Z">
                <w:pPr>
                  <w:spacing w:after="0" w:line="240" w:lineRule="auto"/>
                </w:pPr>
              </w:pPrChange>
            </w:pPr>
          </w:p>
        </w:tc>
        <w:tc>
          <w:tcPr>
            <w:tcW w:w="928" w:type="dxa"/>
          </w:tcPr>
          <w:p>
            <w:pPr>
              <w:spacing w:after="160" w:line="480" w:lineRule="auto"/>
              <w:jc w:val="center"/>
              <w:rPr>
                <w:del w:id="2428" w:author="LWQ" w:date="2018-07-07T19:38:00Z"/>
                <w:rFonts w:eastAsiaTheme="minorEastAsia"/>
              </w:rPr>
              <w:pPrChange w:id="2427" w:author="LWQ" w:date="2018-07-07T19:39:00Z">
                <w:pPr>
                  <w:spacing w:after="0" w:line="240" w:lineRule="auto"/>
                </w:pPr>
              </w:pPrChange>
            </w:pPr>
            <w:del w:id="2429" w:author="LWQ" w:date="2018-07-07T19:38:00Z">
              <w:r>
                <w:rPr>
                  <w:rFonts w:eastAsiaTheme="minorHAnsi"/>
                </w:rPr>
                <w:delText>c</w:delText>
              </w:r>
            </w:del>
            <w:del w:id="2430" w:author="LWQ" w:date="2018-07-07T19:38:00Z">
              <w:r>
                <w:rPr>
                  <w:rFonts w:eastAsiaTheme="minorHAnsi"/>
                  <w:vertAlign w:val="subscript"/>
                </w:rPr>
                <w:delText>1</w:delText>
              </w:r>
            </w:del>
          </w:p>
        </w:tc>
        <w:tc>
          <w:tcPr>
            <w:tcW w:w="1026" w:type="dxa"/>
          </w:tcPr>
          <w:p>
            <w:pPr>
              <w:spacing w:after="160" w:line="480" w:lineRule="auto"/>
              <w:jc w:val="center"/>
              <w:rPr>
                <w:del w:id="2432" w:author="LWQ" w:date="2018-07-07T19:38:00Z"/>
                <w:rFonts w:eastAsiaTheme="minorEastAsia"/>
              </w:rPr>
              <w:pPrChange w:id="2431" w:author="LWQ" w:date="2018-07-07T19:39:00Z">
                <w:pPr>
                  <w:spacing w:after="0" w:line="240" w:lineRule="auto"/>
                </w:pPr>
              </w:pPrChange>
            </w:pPr>
            <w:del w:id="2433" w:author="LWQ" w:date="2018-07-07T19:38:00Z">
              <w:r>
                <w:rPr>
                  <w:rFonts w:eastAsiaTheme="minorHAnsi"/>
                </w:rPr>
                <w:delText>c</w:delText>
              </w:r>
            </w:del>
            <w:del w:id="2434" w:author="LWQ" w:date="2018-07-07T19:38:00Z">
              <w:r>
                <w:rPr>
                  <w:rFonts w:eastAsiaTheme="minorHAnsi"/>
                  <w:vertAlign w:val="subscript"/>
                </w:rPr>
                <w:delText>2</w:delText>
              </w:r>
            </w:del>
          </w:p>
        </w:tc>
        <w:tc>
          <w:tcPr>
            <w:tcW w:w="1062" w:type="dxa"/>
          </w:tcPr>
          <w:p>
            <w:pPr>
              <w:spacing w:after="160" w:line="480" w:lineRule="auto"/>
              <w:jc w:val="center"/>
              <w:rPr>
                <w:del w:id="2436" w:author="LWQ" w:date="2018-07-07T19:38:00Z"/>
                <w:rFonts w:eastAsiaTheme="minorEastAsia"/>
              </w:rPr>
              <w:pPrChange w:id="2435" w:author="LWQ" w:date="2018-07-07T19:39:00Z">
                <w:pPr>
                  <w:spacing w:after="0" w:line="240" w:lineRule="auto"/>
                </w:pPr>
              </w:pPrChange>
            </w:pPr>
            <w:del w:id="2437" w:author="LWQ" w:date="2018-07-07T19:38:00Z">
              <w:r>
                <w:rPr>
                  <w:rFonts w:eastAsiaTheme="minorHAnsi"/>
                </w:rPr>
                <w:delText>c</w:delText>
              </w:r>
            </w:del>
            <w:del w:id="2438" w:author="LWQ" w:date="2018-07-07T19:38:00Z">
              <w:r>
                <w:rPr>
                  <w:rFonts w:eastAsiaTheme="minorHAnsi"/>
                  <w:vertAlign w:val="subscript"/>
                </w:rPr>
                <w:delText>3</w:delText>
              </w:r>
            </w:del>
          </w:p>
        </w:tc>
        <w:tc>
          <w:tcPr>
            <w:tcW w:w="1115" w:type="dxa"/>
          </w:tcPr>
          <w:p>
            <w:pPr>
              <w:spacing w:after="160" w:line="480" w:lineRule="auto"/>
              <w:jc w:val="center"/>
              <w:rPr>
                <w:del w:id="2440" w:author="LWQ" w:date="2018-07-07T19:38:00Z"/>
                <w:rFonts w:eastAsiaTheme="minorEastAsia"/>
              </w:rPr>
              <w:pPrChange w:id="2439" w:author="LWQ" w:date="2018-07-07T19:39:00Z">
                <w:pPr>
                  <w:spacing w:after="0" w:line="240" w:lineRule="auto"/>
                </w:pPr>
              </w:pPrChange>
            </w:pPr>
            <w:del w:id="2441" w:author="LWQ" w:date="2018-07-07T19:38:00Z">
              <w:r>
                <w:rPr>
                  <w:rFonts w:eastAsiaTheme="minorHAnsi"/>
                </w:rPr>
                <w:delText>c</w:delText>
              </w:r>
            </w:del>
            <w:del w:id="2442" w:author="LWQ" w:date="2018-07-07T19:38:00Z">
              <w:r>
                <w:rPr>
                  <w:rFonts w:eastAsiaTheme="minorHAnsi"/>
                  <w:vertAlign w:val="subscript"/>
                </w:rPr>
                <w:delText>4</w:delText>
              </w:r>
            </w:del>
          </w:p>
        </w:tc>
        <w:tc>
          <w:tcPr>
            <w:tcW w:w="1151" w:type="dxa"/>
          </w:tcPr>
          <w:p>
            <w:pPr>
              <w:spacing w:after="160" w:line="480" w:lineRule="auto"/>
              <w:jc w:val="center"/>
              <w:rPr>
                <w:del w:id="2444" w:author="LWQ" w:date="2018-07-07T19:38:00Z"/>
                <w:rFonts w:eastAsiaTheme="minorEastAsia"/>
              </w:rPr>
              <w:pPrChange w:id="2443" w:author="LWQ" w:date="2018-07-07T19:39:00Z">
                <w:pPr>
                  <w:spacing w:after="0" w:line="240" w:lineRule="auto"/>
                </w:pPr>
              </w:pPrChange>
            </w:pPr>
            <w:del w:id="2445" w:author="LWQ" w:date="2018-07-07T19:38:00Z">
              <w:r>
                <w:rPr>
                  <w:rFonts w:eastAsiaTheme="minorHAnsi"/>
                </w:rPr>
                <w:delText>c</w:delText>
              </w:r>
            </w:del>
            <w:del w:id="2446" w:author="LWQ" w:date="2018-07-07T19:38:00Z">
              <w:r>
                <w:rPr>
                  <w:rFonts w:eastAsiaTheme="minorHAnsi"/>
                  <w:vertAlign w:val="subscript"/>
                </w:rPr>
                <w:delText>5</w:delText>
              </w:r>
            </w:del>
          </w:p>
        </w:tc>
        <w:tc>
          <w:tcPr>
            <w:tcW w:w="1333" w:type="dxa"/>
          </w:tcPr>
          <w:p>
            <w:pPr>
              <w:spacing w:after="160" w:line="480" w:lineRule="auto"/>
              <w:jc w:val="center"/>
              <w:rPr>
                <w:del w:id="2448" w:author="LWQ" w:date="2018-07-07T19:38:00Z"/>
                <w:rFonts w:eastAsiaTheme="minorEastAsia"/>
              </w:rPr>
              <w:pPrChange w:id="2447" w:author="LWQ" w:date="2018-07-07T19:39:00Z">
                <w:pPr>
                  <w:spacing w:after="0" w:line="240" w:lineRule="auto"/>
                </w:pPr>
              </w:pPrChange>
            </w:pPr>
            <w:del w:id="2449" w:author="LWQ" w:date="2018-07-07T19:38:00Z">
              <w:r>
                <w:rPr>
                  <w:rFonts w:eastAsiaTheme="minorHAnsi"/>
                </w:rPr>
                <w:delText>c</w:delText>
              </w:r>
            </w:del>
            <w:del w:id="2450" w:author="LWQ" w:date="2018-07-07T19:38:00Z">
              <w:r>
                <w:rPr>
                  <w:rFonts w:eastAsiaTheme="minorHAnsi"/>
                  <w:vertAlign w:val="subscript"/>
                </w:rPr>
                <w:delText>6</w:delText>
              </w:r>
            </w:del>
          </w:p>
        </w:tc>
        <w:tc>
          <w:tcPr>
            <w:tcW w:w="1329" w:type="dxa"/>
          </w:tcPr>
          <w:p>
            <w:pPr>
              <w:spacing w:after="160" w:line="480" w:lineRule="auto"/>
              <w:jc w:val="center"/>
              <w:rPr>
                <w:del w:id="2452" w:author="LWQ" w:date="2018-07-07T19:38:00Z"/>
                <w:rFonts w:eastAsiaTheme="minorEastAsia"/>
              </w:rPr>
              <w:pPrChange w:id="2451" w:author="LWQ" w:date="2018-07-07T19:39:00Z">
                <w:pPr>
                  <w:spacing w:after="0" w:line="240" w:lineRule="auto"/>
                </w:pPr>
              </w:pPrChange>
            </w:pPr>
            <w:del w:id="2453" w:author="LWQ" w:date="2018-07-07T19:38:00Z">
              <w:r>
                <w:rPr>
                  <w:rFonts w:eastAsiaTheme="minorHAnsi"/>
                </w:rPr>
                <w:delText>c</w:delText>
              </w:r>
            </w:del>
            <w:del w:id="2454" w:author="LWQ" w:date="2018-07-07T19:38:00Z">
              <w:r>
                <w:rPr>
                  <w:rFonts w:eastAsiaTheme="minorHAnsi"/>
                  <w:vertAlign w:val="subscript"/>
                </w:rPr>
                <w:delText>7</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del w:id="2455" w:author="LWQ" w:date="2018-07-07T19:38:00Z"/>
        </w:trPr>
        <w:tc>
          <w:tcPr>
            <w:tcW w:w="1020" w:type="dxa"/>
          </w:tcPr>
          <w:p>
            <w:pPr>
              <w:spacing w:after="160" w:line="480" w:lineRule="auto"/>
              <w:jc w:val="center"/>
              <w:rPr>
                <w:del w:id="2457" w:author="LWQ" w:date="2018-07-07T19:38:00Z"/>
                <w:rFonts w:eastAsiaTheme="minorEastAsia"/>
                <w:sz w:val="16"/>
                <w:szCs w:val="16"/>
              </w:rPr>
              <w:pPrChange w:id="2456" w:author="LWQ" w:date="2018-07-07T19:39:00Z">
                <w:pPr>
                  <w:spacing w:after="0" w:line="240" w:lineRule="auto"/>
                </w:pPr>
              </w:pPrChange>
            </w:pPr>
          </w:p>
        </w:tc>
        <w:tc>
          <w:tcPr>
            <w:tcW w:w="928" w:type="dxa"/>
          </w:tcPr>
          <w:p>
            <w:pPr>
              <w:spacing w:after="160" w:line="480" w:lineRule="auto"/>
              <w:jc w:val="center"/>
              <w:rPr>
                <w:del w:id="2459" w:author="LWQ" w:date="2018-07-07T19:38:00Z"/>
                <w:rFonts w:eastAsiaTheme="minorEastAsia"/>
                <w:sz w:val="16"/>
                <w:szCs w:val="16"/>
              </w:rPr>
              <w:pPrChange w:id="2458" w:author="LWQ" w:date="2018-07-07T19:39:00Z">
                <w:pPr>
                  <w:spacing w:after="0" w:line="240" w:lineRule="auto"/>
                </w:pPr>
              </w:pPrChange>
            </w:pPr>
            <w:del w:id="2460" w:author="LWQ" w:date="2018-07-07T19:38:00Z">
              <w:r>
                <w:rPr>
                  <w:rFonts w:ascii="Arial" w:hAnsi="Arial" w:cs="Arial" w:eastAsiaTheme="minorHAnsi"/>
                  <w:color w:val="222222"/>
                  <w:sz w:val="16"/>
                  <w:szCs w:val="16"/>
                  <w:shd w:val="clear" w:color="auto" w:fill="FFFFFF"/>
                </w:rPr>
                <w:delText>1.22861</w:delText>
              </w:r>
            </w:del>
          </w:p>
        </w:tc>
        <w:tc>
          <w:tcPr>
            <w:tcW w:w="1026" w:type="dxa"/>
          </w:tcPr>
          <w:p>
            <w:pPr>
              <w:spacing w:after="160" w:line="480" w:lineRule="auto"/>
              <w:jc w:val="center"/>
              <w:rPr>
                <w:del w:id="2462" w:author="LWQ" w:date="2018-07-07T19:38:00Z"/>
                <w:rFonts w:eastAsiaTheme="minorEastAsia"/>
                <w:sz w:val="16"/>
                <w:szCs w:val="16"/>
              </w:rPr>
              <w:pPrChange w:id="2461" w:author="LWQ" w:date="2018-07-07T19:39:00Z">
                <w:pPr>
                  <w:spacing w:after="0" w:line="240" w:lineRule="auto"/>
                </w:pPr>
              </w:pPrChange>
            </w:pPr>
            <w:del w:id="2463" w:author="LWQ" w:date="2018-07-07T19:38:00Z">
              <w:r>
                <w:rPr>
                  <w:rFonts w:ascii="Arial" w:hAnsi="Arial" w:cs="Arial" w:eastAsiaTheme="minorHAnsi"/>
                  <w:color w:val="222222"/>
                  <w:sz w:val="16"/>
                  <w:szCs w:val="16"/>
                  <w:shd w:val="clear" w:color="auto" w:fill="FFFFFF"/>
                </w:rPr>
                <w:delText>-0.102384</w:delText>
              </w:r>
            </w:del>
          </w:p>
        </w:tc>
        <w:tc>
          <w:tcPr>
            <w:tcW w:w="1062" w:type="dxa"/>
          </w:tcPr>
          <w:p>
            <w:pPr>
              <w:spacing w:after="160" w:line="480" w:lineRule="auto"/>
              <w:jc w:val="center"/>
              <w:rPr>
                <w:del w:id="2465" w:author="LWQ" w:date="2018-07-07T19:38:00Z"/>
                <w:rFonts w:eastAsiaTheme="minorEastAsia"/>
                <w:sz w:val="16"/>
                <w:szCs w:val="16"/>
              </w:rPr>
              <w:pPrChange w:id="2464" w:author="LWQ" w:date="2018-07-07T19:39:00Z">
                <w:pPr>
                  <w:spacing w:after="0" w:line="240" w:lineRule="auto"/>
                </w:pPr>
              </w:pPrChange>
            </w:pPr>
            <w:del w:id="2466" w:author="LWQ" w:date="2018-07-07T19:38:00Z">
              <w:r>
                <w:rPr>
                  <w:rFonts w:ascii="Arial" w:hAnsi="Arial" w:cs="Arial" w:eastAsiaTheme="minorHAnsi"/>
                  <w:color w:val="222222"/>
                  <w:sz w:val="16"/>
                  <w:szCs w:val="16"/>
                  <w:shd w:val="clear" w:color="auto" w:fill="FFFFFF"/>
                </w:rPr>
                <w:delText>0.0204768</w:delText>
              </w:r>
            </w:del>
          </w:p>
        </w:tc>
        <w:tc>
          <w:tcPr>
            <w:tcW w:w="1115" w:type="dxa"/>
          </w:tcPr>
          <w:p>
            <w:pPr>
              <w:spacing w:after="160" w:line="480" w:lineRule="auto"/>
              <w:jc w:val="center"/>
              <w:rPr>
                <w:del w:id="2468" w:author="LWQ" w:date="2018-07-07T19:38:00Z"/>
                <w:rFonts w:eastAsiaTheme="minorEastAsia"/>
                <w:sz w:val="16"/>
                <w:szCs w:val="16"/>
              </w:rPr>
              <w:pPrChange w:id="2467" w:author="LWQ" w:date="2018-07-07T19:39:00Z">
                <w:pPr>
                  <w:spacing w:after="0" w:line="240" w:lineRule="auto"/>
                </w:pPr>
              </w:pPrChange>
            </w:pPr>
            <w:del w:id="2469" w:author="LWQ" w:date="2018-07-07T19:38:00Z">
              <w:r>
                <w:rPr>
                  <w:rFonts w:ascii="Arial" w:hAnsi="Arial" w:cs="Arial" w:eastAsiaTheme="minorHAnsi"/>
                  <w:color w:val="222222"/>
                  <w:sz w:val="16"/>
                  <w:szCs w:val="16"/>
                  <w:shd w:val="clear" w:color="auto" w:fill="FFFFFF"/>
                </w:rPr>
                <w:delText>-0.00417893</w:delText>
              </w:r>
            </w:del>
          </w:p>
        </w:tc>
        <w:tc>
          <w:tcPr>
            <w:tcW w:w="1151" w:type="dxa"/>
          </w:tcPr>
          <w:p>
            <w:pPr>
              <w:spacing w:after="160" w:line="480" w:lineRule="auto"/>
              <w:jc w:val="center"/>
              <w:rPr>
                <w:del w:id="2471" w:author="LWQ" w:date="2018-07-07T19:38:00Z"/>
                <w:rFonts w:eastAsiaTheme="minorEastAsia"/>
                <w:sz w:val="16"/>
                <w:szCs w:val="16"/>
              </w:rPr>
              <w:pPrChange w:id="2470" w:author="LWQ" w:date="2018-07-07T19:39:00Z">
                <w:pPr>
                  <w:spacing w:after="0" w:line="240" w:lineRule="auto"/>
                </w:pPr>
              </w:pPrChange>
            </w:pPr>
            <w:del w:id="2472" w:author="LWQ" w:date="2018-07-07T19:38:00Z">
              <w:r>
                <w:rPr>
                  <w:rFonts w:ascii="Arial" w:hAnsi="Arial" w:cs="Arial" w:eastAsiaTheme="minorHAnsi"/>
                  <w:color w:val="222222"/>
                  <w:sz w:val="16"/>
                  <w:szCs w:val="16"/>
                  <w:shd w:val="clear" w:color="auto" w:fill="FFFFFF"/>
                </w:rPr>
                <w:delText>0.000689454</w:delText>
              </w:r>
            </w:del>
          </w:p>
        </w:tc>
        <w:tc>
          <w:tcPr>
            <w:tcW w:w="1333" w:type="dxa"/>
          </w:tcPr>
          <w:p>
            <w:pPr>
              <w:spacing w:after="160" w:line="480" w:lineRule="auto"/>
              <w:jc w:val="center"/>
              <w:rPr>
                <w:del w:id="2474" w:author="LWQ" w:date="2018-07-07T19:38:00Z"/>
                <w:rFonts w:eastAsiaTheme="minorEastAsia"/>
                <w:sz w:val="16"/>
                <w:szCs w:val="16"/>
              </w:rPr>
              <w:pPrChange w:id="2473" w:author="LWQ" w:date="2018-07-07T19:39:00Z">
                <w:pPr>
                  <w:spacing w:after="0" w:line="240" w:lineRule="auto"/>
                </w:pPr>
              </w:pPrChange>
            </w:pPr>
            <w:del w:id="2475" w:author="LWQ" w:date="2018-07-07T19:38:00Z">
              <w:r>
                <w:rPr>
                  <w:rFonts w:ascii="Arial" w:hAnsi="Arial" w:cs="Arial" w:eastAsiaTheme="minorHAnsi"/>
                  <w:color w:val="222222"/>
                  <w:sz w:val="16"/>
                  <w:szCs w:val="16"/>
                  <w:shd w:val="clear" w:color="auto" w:fill="FFFFFF"/>
                </w:rPr>
                <w:delText>-0.0000769225</w:delText>
              </w:r>
            </w:del>
          </w:p>
        </w:tc>
        <w:tc>
          <w:tcPr>
            <w:tcW w:w="1329" w:type="dxa"/>
          </w:tcPr>
          <w:p>
            <w:pPr>
              <w:spacing w:after="160" w:line="480" w:lineRule="auto"/>
              <w:jc w:val="center"/>
              <w:rPr>
                <w:del w:id="2477" w:author="LWQ" w:date="2018-07-07T19:38:00Z"/>
                <w:rFonts w:eastAsiaTheme="minorEastAsia"/>
                <w:sz w:val="16"/>
                <w:szCs w:val="16"/>
              </w:rPr>
              <w:pPrChange w:id="2476" w:author="LWQ" w:date="2018-07-07T19:39:00Z">
                <w:pPr>
                  <w:spacing w:after="0" w:line="240" w:lineRule="auto"/>
                </w:pPr>
              </w:pPrChange>
            </w:pPr>
            <w:del w:id="2478" w:author="LWQ" w:date="2018-07-07T19:38:00Z">
              <w:r>
                <w:rPr>
                  <w:rFonts w:ascii="Arial" w:hAnsi="Arial" w:cs="Arial" w:eastAsiaTheme="minorHAnsi"/>
                  <w:color w:val="222222"/>
                  <w:sz w:val="16"/>
                  <w:szCs w:val="16"/>
                  <w:shd w:val="clear" w:color="auto" w:fill="FFFFFF"/>
                </w:rPr>
                <w:delText>0.00000423651</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del w:id="2479" w:author="LWQ" w:date="2018-07-07T19:38:00Z"/>
        </w:trPr>
        <w:tc>
          <w:tcPr>
            <w:tcW w:w="1020" w:type="dxa"/>
          </w:tcPr>
          <w:p>
            <w:pPr>
              <w:spacing w:after="160" w:line="480" w:lineRule="auto"/>
              <w:jc w:val="center"/>
              <w:rPr>
                <w:del w:id="2481" w:author="LWQ" w:date="2018-07-07T19:38:00Z"/>
                <w:rFonts w:eastAsiaTheme="minorEastAsia"/>
              </w:rPr>
              <w:pPrChange w:id="2480" w:author="LWQ" w:date="2018-07-07T19:39:00Z">
                <w:pPr>
                  <w:spacing w:after="0" w:line="240" w:lineRule="auto"/>
                </w:pPr>
              </w:pPrChange>
            </w:pPr>
          </w:p>
        </w:tc>
        <w:tc>
          <w:tcPr>
            <w:tcW w:w="928" w:type="dxa"/>
          </w:tcPr>
          <w:p>
            <w:pPr>
              <w:spacing w:after="160" w:line="480" w:lineRule="auto"/>
              <w:jc w:val="center"/>
              <w:rPr>
                <w:del w:id="2483" w:author="LWQ" w:date="2018-07-07T19:38:00Z"/>
                <w:rFonts w:eastAsiaTheme="minorEastAsia"/>
                <w:sz w:val="16"/>
                <w:szCs w:val="16"/>
              </w:rPr>
              <w:pPrChange w:id="2482" w:author="LWQ" w:date="2018-07-07T19:39:00Z">
                <w:pPr>
                  <w:spacing w:after="0" w:line="240" w:lineRule="auto"/>
                </w:pPr>
              </w:pPrChange>
            </w:pPr>
            <w:del w:id="2484" w:author="LWQ" w:date="2018-07-07T19:38:00Z">
              <w:r>
                <w:rPr>
                  <w:rFonts w:ascii="Arial" w:hAnsi="Arial" w:cs="Arial" w:eastAsiaTheme="minorHAnsi"/>
                  <w:color w:val="222222"/>
                  <w:sz w:val="16"/>
                  <w:szCs w:val="16"/>
                  <w:shd w:val="clear" w:color="auto" w:fill="FFFFFF"/>
                </w:rPr>
                <w:delText xml:space="preserve">1.25438    </w:delText>
              </w:r>
            </w:del>
          </w:p>
        </w:tc>
        <w:tc>
          <w:tcPr>
            <w:tcW w:w="1026" w:type="dxa"/>
          </w:tcPr>
          <w:p>
            <w:pPr>
              <w:spacing w:after="160" w:line="480" w:lineRule="auto"/>
              <w:jc w:val="center"/>
              <w:rPr>
                <w:del w:id="2486" w:author="LWQ" w:date="2018-07-07T19:38:00Z"/>
                <w:rFonts w:eastAsiaTheme="minorEastAsia"/>
                <w:sz w:val="16"/>
                <w:szCs w:val="16"/>
              </w:rPr>
              <w:pPrChange w:id="2485" w:author="LWQ" w:date="2018-07-07T19:39:00Z">
                <w:pPr>
                  <w:spacing w:after="0" w:line="240" w:lineRule="auto"/>
                </w:pPr>
              </w:pPrChange>
            </w:pPr>
            <w:del w:id="2487" w:author="LWQ" w:date="2018-07-07T19:38:00Z">
              <w:r>
                <w:rPr>
                  <w:rFonts w:ascii="Arial" w:hAnsi="Arial" w:cs="Arial" w:eastAsiaTheme="minorHAnsi"/>
                  <w:color w:val="222222"/>
                  <w:sz w:val="16"/>
                  <w:szCs w:val="16"/>
                  <w:shd w:val="clear" w:color="auto" w:fill="FFFFFF"/>
                </w:rPr>
                <w:delText>-0.1235307</w:delText>
              </w:r>
            </w:del>
          </w:p>
        </w:tc>
        <w:tc>
          <w:tcPr>
            <w:tcW w:w="1062" w:type="dxa"/>
          </w:tcPr>
          <w:p>
            <w:pPr>
              <w:spacing w:after="160" w:line="480" w:lineRule="auto"/>
              <w:jc w:val="center"/>
              <w:rPr>
                <w:del w:id="2489" w:author="LWQ" w:date="2018-07-07T19:38:00Z"/>
                <w:rFonts w:eastAsiaTheme="minorEastAsia"/>
                <w:sz w:val="16"/>
                <w:szCs w:val="16"/>
              </w:rPr>
              <w:pPrChange w:id="2488" w:author="LWQ" w:date="2018-07-07T19:39:00Z">
                <w:pPr>
                  <w:spacing w:after="0" w:line="240" w:lineRule="auto"/>
                </w:pPr>
              </w:pPrChange>
            </w:pPr>
            <w:del w:id="2490" w:author="LWQ" w:date="2018-07-07T19:38:00Z">
              <w:r>
                <w:rPr>
                  <w:rFonts w:ascii="Arial" w:hAnsi="Arial" w:cs="Arial" w:eastAsiaTheme="minorHAnsi"/>
                  <w:color w:val="222222"/>
                  <w:sz w:val="16"/>
                  <w:szCs w:val="16"/>
                  <w:shd w:val="clear" w:color="auto" w:fill="FFFFFF"/>
                </w:rPr>
                <w:delText>0.03467231</w:delText>
              </w:r>
            </w:del>
          </w:p>
        </w:tc>
        <w:tc>
          <w:tcPr>
            <w:tcW w:w="1115" w:type="dxa"/>
          </w:tcPr>
          <w:p>
            <w:pPr>
              <w:spacing w:after="160" w:line="480" w:lineRule="auto"/>
              <w:jc w:val="center"/>
              <w:rPr>
                <w:del w:id="2492" w:author="LWQ" w:date="2018-07-07T19:38:00Z"/>
                <w:rFonts w:eastAsiaTheme="minorEastAsia"/>
                <w:sz w:val="16"/>
                <w:szCs w:val="16"/>
              </w:rPr>
              <w:pPrChange w:id="2491" w:author="LWQ" w:date="2018-07-07T19:39:00Z">
                <w:pPr>
                  <w:spacing w:after="0" w:line="240" w:lineRule="auto"/>
                </w:pPr>
              </w:pPrChange>
            </w:pPr>
            <w:del w:id="2493" w:author="LWQ" w:date="2018-07-07T19:38:00Z">
              <w:r>
                <w:rPr>
                  <w:rFonts w:ascii="Arial" w:hAnsi="Arial" w:cs="Arial" w:eastAsiaTheme="minorHAnsi"/>
                  <w:color w:val="222222"/>
                  <w:sz w:val="16"/>
                  <w:szCs w:val="16"/>
                  <w:shd w:val="clear" w:color="auto" w:fill="FFFFFF"/>
                </w:rPr>
                <w:delText>-0.01192915</w:delText>
              </w:r>
            </w:del>
          </w:p>
        </w:tc>
        <w:tc>
          <w:tcPr>
            <w:tcW w:w="1151" w:type="dxa"/>
          </w:tcPr>
          <w:p>
            <w:pPr>
              <w:spacing w:after="160" w:line="480" w:lineRule="auto"/>
              <w:jc w:val="center"/>
              <w:rPr>
                <w:del w:id="2495" w:author="LWQ" w:date="2018-07-07T19:38:00Z"/>
                <w:rFonts w:eastAsiaTheme="minorEastAsia"/>
                <w:sz w:val="16"/>
                <w:szCs w:val="16"/>
              </w:rPr>
              <w:pPrChange w:id="2494" w:author="LWQ" w:date="2018-07-07T19:39:00Z">
                <w:pPr>
                  <w:spacing w:after="0" w:line="240" w:lineRule="auto"/>
                </w:pPr>
              </w:pPrChange>
            </w:pPr>
            <w:del w:id="2496" w:author="LWQ" w:date="2018-07-07T19:38:00Z">
              <w:r>
                <w:rPr>
                  <w:rFonts w:ascii="Arial" w:hAnsi="Arial" w:cs="Arial" w:eastAsiaTheme="minorHAnsi"/>
                  <w:color w:val="222222"/>
                  <w:sz w:val="16"/>
                  <w:szCs w:val="16"/>
                  <w:shd w:val="clear" w:color="auto" w:fill="FFFFFF"/>
                </w:rPr>
                <w:delText>0.00405709</w:delText>
              </w:r>
            </w:del>
          </w:p>
        </w:tc>
        <w:tc>
          <w:tcPr>
            <w:tcW w:w="1333" w:type="dxa"/>
          </w:tcPr>
          <w:p>
            <w:pPr>
              <w:spacing w:after="160" w:line="480" w:lineRule="auto"/>
              <w:jc w:val="center"/>
              <w:rPr>
                <w:del w:id="2498" w:author="LWQ" w:date="2018-07-07T19:38:00Z"/>
                <w:rFonts w:eastAsiaTheme="minorEastAsia"/>
                <w:sz w:val="16"/>
                <w:szCs w:val="16"/>
              </w:rPr>
              <w:pPrChange w:id="2497" w:author="LWQ" w:date="2018-07-07T19:39:00Z">
                <w:pPr>
                  <w:spacing w:after="0" w:line="240" w:lineRule="auto"/>
                </w:pPr>
              </w:pPrChange>
            </w:pPr>
            <w:del w:id="2499" w:author="LWQ" w:date="2018-07-07T19:38:00Z">
              <w:r>
                <w:rPr>
                  <w:rFonts w:ascii="Arial" w:hAnsi="Arial" w:cs="Arial" w:eastAsiaTheme="minorHAnsi"/>
                  <w:color w:val="222222"/>
                  <w:sz w:val="16"/>
                  <w:szCs w:val="16"/>
                  <w:shd w:val="clear" w:color="auto" w:fill="FFFFFF"/>
                </w:rPr>
                <w:delText>−0.001191005  </w:delText>
              </w:r>
            </w:del>
          </w:p>
        </w:tc>
        <w:tc>
          <w:tcPr>
            <w:tcW w:w="1329" w:type="dxa"/>
          </w:tcPr>
          <w:p>
            <w:pPr>
              <w:spacing w:after="160" w:line="480" w:lineRule="auto"/>
              <w:jc w:val="center"/>
              <w:rPr>
                <w:del w:id="2501" w:author="LWQ" w:date="2018-07-07T19:38:00Z"/>
                <w:rFonts w:eastAsiaTheme="minorEastAsia"/>
                <w:sz w:val="16"/>
                <w:szCs w:val="16"/>
              </w:rPr>
              <w:pPrChange w:id="2500" w:author="LWQ" w:date="2018-07-07T19:39:00Z">
                <w:pPr>
                  <w:spacing w:after="0" w:line="240" w:lineRule="auto"/>
                </w:pPr>
              </w:pPrChange>
            </w:pPr>
            <w:del w:id="2502" w:author="LWQ" w:date="2018-07-07T19:38:00Z">
              <w:r>
                <w:rPr>
                  <w:rFonts w:ascii="Arial" w:hAnsi="Arial" w:cs="Arial" w:eastAsiaTheme="minorHAnsi"/>
                  <w:color w:val="222222"/>
                  <w:sz w:val="16"/>
                  <w:szCs w:val="16"/>
                  <w:shd w:val="clear" w:color="auto" w:fill="FFFFFF"/>
                </w:rPr>
                <w:delText>0.0002263204</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del w:id="2503" w:author="LWQ" w:date="2018-07-07T19:38:00Z"/>
        </w:trPr>
        <w:tc>
          <w:tcPr>
            <w:tcW w:w="1020" w:type="dxa"/>
          </w:tcPr>
          <w:p>
            <w:pPr>
              <w:spacing w:after="160" w:line="480" w:lineRule="auto"/>
              <w:jc w:val="center"/>
              <w:rPr>
                <w:del w:id="2505" w:author="LWQ" w:date="2018-07-07T19:38:00Z"/>
                <w:rFonts w:eastAsiaTheme="minorEastAsia"/>
              </w:rPr>
              <w:pPrChange w:id="2504" w:author="LWQ" w:date="2018-07-07T19:39:00Z">
                <w:pPr>
                  <w:spacing w:after="0" w:line="240" w:lineRule="auto"/>
                </w:pPr>
              </w:pPrChange>
            </w:pPr>
            <w:del w:id="2506" w:author="LWQ" w:date="2018-07-07T19:38:00Z">
              <w:r>
                <w:rPr>
                  <w:rFonts w:eastAsiaTheme="minorHAnsi"/>
                  <w:sz w:val="16"/>
                  <w:szCs w:val="16"/>
                </w:rPr>
                <w:delText>v=1500m/s</w:delText>
              </w:r>
            </w:del>
          </w:p>
        </w:tc>
        <w:tc>
          <w:tcPr>
            <w:tcW w:w="928" w:type="dxa"/>
          </w:tcPr>
          <w:p>
            <w:pPr>
              <w:spacing w:after="160" w:line="480" w:lineRule="auto"/>
              <w:jc w:val="center"/>
              <w:rPr>
                <w:del w:id="2508" w:author="LWQ" w:date="2018-07-07T19:38:00Z"/>
                <w:rFonts w:ascii="Arial" w:hAnsi="Arial" w:cs="Arial" w:eastAsiaTheme="minorEastAsia"/>
                <w:color w:val="222222"/>
                <w:sz w:val="16"/>
                <w:szCs w:val="16"/>
                <w:shd w:val="clear" w:color="auto" w:fill="FFFFFF"/>
              </w:rPr>
              <w:pPrChange w:id="2507" w:author="LWQ" w:date="2018-07-07T19:39:00Z">
                <w:pPr>
                  <w:spacing w:after="0" w:line="240" w:lineRule="auto"/>
                </w:pPr>
              </w:pPrChange>
            </w:pPr>
            <w:del w:id="2509" w:author="LWQ" w:date="2018-07-07T19:38:00Z">
              <w:r>
                <w:rPr>
                  <w:rFonts w:ascii="Arial" w:hAnsi="Arial" w:cs="Arial" w:eastAsiaTheme="minorHAnsi"/>
                  <w:color w:val="222222"/>
                  <w:sz w:val="16"/>
                  <w:szCs w:val="16"/>
                  <w:shd w:val="clear" w:color="auto" w:fill="FFFFFF"/>
                </w:rPr>
                <w:delText>1.57866</w:delText>
              </w:r>
            </w:del>
          </w:p>
          <w:p>
            <w:pPr>
              <w:spacing w:after="160" w:line="480" w:lineRule="auto"/>
              <w:jc w:val="center"/>
              <w:rPr>
                <w:del w:id="2511" w:author="LWQ" w:date="2018-07-07T19:38:00Z"/>
                <w:rFonts w:ascii="Arial" w:hAnsi="Arial" w:cs="Arial" w:eastAsiaTheme="minorEastAsia"/>
                <w:color w:val="222222"/>
                <w:sz w:val="16"/>
                <w:szCs w:val="16"/>
                <w:shd w:val="clear" w:color="auto" w:fill="FFFFFF"/>
              </w:rPr>
              <w:pPrChange w:id="2510" w:author="LWQ" w:date="2018-07-07T19:39:00Z">
                <w:pPr>
                  <w:spacing w:after="0" w:line="240" w:lineRule="auto"/>
                </w:pPr>
              </w:pPrChange>
            </w:pPr>
          </w:p>
        </w:tc>
        <w:tc>
          <w:tcPr>
            <w:tcW w:w="1026" w:type="dxa"/>
          </w:tcPr>
          <w:p>
            <w:pPr>
              <w:spacing w:after="160" w:line="480" w:lineRule="auto"/>
              <w:jc w:val="center"/>
              <w:rPr>
                <w:del w:id="2513" w:author="LWQ" w:date="2018-07-07T19:38:00Z"/>
                <w:rFonts w:ascii="Arial" w:hAnsi="Arial" w:cs="Arial" w:eastAsiaTheme="minorEastAsia"/>
                <w:color w:val="222222"/>
                <w:sz w:val="16"/>
                <w:szCs w:val="16"/>
                <w:shd w:val="clear" w:color="auto" w:fill="FFFFFF"/>
              </w:rPr>
              <w:pPrChange w:id="2512" w:author="LWQ" w:date="2018-07-07T19:39:00Z">
                <w:pPr>
                  <w:spacing w:after="0" w:line="240" w:lineRule="auto"/>
                </w:pPr>
              </w:pPrChange>
            </w:pPr>
            <w:del w:id="2514" w:author="LWQ" w:date="2018-07-07T19:38:00Z">
              <w:r>
                <w:rPr>
                  <w:rFonts w:ascii="Arial" w:hAnsi="Arial" w:cs="Arial" w:eastAsiaTheme="minorHAnsi"/>
                  <w:color w:val="222222"/>
                  <w:sz w:val="16"/>
                  <w:szCs w:val="16"/>
                  <w:shd w:val="clear" w:color="auto" w:fill="FFFFFF"/>
                </w:rPr>
                <w:delText xml:space="preserve">-0.296598 </w:delText>
              </w:r>
            </w:del>
          </w:p>
          <w:p>
            <w:pPr>
              <w:spacing w:after="160" w:line="480" w:lineRule="auto"/>
              <w:jc w:val="center"/>
              <w:rPr>
                <w:del w:id="2516" w:author="LWQ" w:date="2018-07-07T19:38:00Z"/>
                <w:rFonts w:ascii="Arial" w:hAnsi="Arial" w:cs="Arial" w:eastAsiaTheme="minorEastAsia"/>
                <w:color w:val="222222"/>
                <w:sz w:val="16"/>
                <w:szCs w:val="16"/>
                <w:shd w:val="clear" w:color="auto" w:fill="FFFFFF"/>
              </w:rPr>
              <w:pPrChange w:id="2515" w:author="LWQ" w:date="2018-07-07T19:39:00Z">
                <w:pPr>
                  <w:spacing w:after="0" w:line="240" w:lineRule="auto"/>
                </w:pPr>
              </w:pPrChange>
            </w:pPr>
          </w:p>
        </w:tc>
        <w:tc>
          <w:tcPr>
            <w:tcW w:w="1062" w:type="dxa"/>
          </w:tcPr>
          <w:p>
            <w:pPr>
              <w:spacing w:after="160" w:line="480" w:lineRule="auto"/>
              <w:jc w:val="center"/>
              <w:rPr>
                <w:del w:id="2518" w:author="LWQ" w:date="2018-07-07T19:38:00Z"/>
                <w:rFonts w:ascii="Arial" w:hAnsi="Arial" w:cs="Arial" w:eastAsiaTheme="minorEastAsia"/>
                <w:color w:val="222222"/>
                <w:sz w:val="16"/>
                <w:szCs w:val="16"/>
                <w:shd w:val="clear" w:color="auto" w:fill="FFFFFF"/>
              </w:rPr>
              <w:pPrChange w:id="2517" w:author="LWQ" w:date="2018-07-07T19:39:00Z">
                <w:pPr>
                  <w:spacing w:after="0" w:line="240" w:lineRule="auto"/>
                </w:pPr>
              </w:pPrChange>
            </w:pPr>
            <w:del w:id="2519" w:author="LWQ" w:date="2018-07-07T19:38:00Z">
              <w:r>
                <w:rPr>
                  <w:rFonts w:ascii="Arial" w:hAnsi="Arial" w:cs="Arial" w:eastAsiaTheme="minorHAnsi"/>
                  <w:color w:val="222222"/>
                  <w:sz w:val="16"/>
                  <w:szCs w:val="16"/>
                  <w:shd w:val="clear" w:color="auto" w:fill="FFFFFF"/>
                </w:rPr>
                <w:delText>0.0949307</w:delText>
              </w:r>
            </w:del>
          </w:p>
        </w:tc>
        <w:tc>
          <w:tcPr>
            <w:tcW w:w="1115" w:type="dxa"/>
          </w:tcPr>
          <w:p>
            <w:pPr>
              <w:spacing w:after="160" w:line="480" w:lineRule="auto"/>
              <w:jc w:val="center"/>
              <w:rPr>
                <w:del w:id="2521" w:author="LWQ" w:date="2018-07-07T19:38:00Z"/>
                <w:rFonts w:ascii="Arial" w:hAnsi="Arial" w:cs="Arial" w:eastAsiaTheme="minorEastAsia"/>
                <w:color w:val="222222"/>
                <w:sz w:val="16"/>
                <w:szCs w:val="16"/>
                <w:shd w:val="clear" w:color="auto" w:fill="FFFFFF"/>
              </w:rPr>
              <w:pPrChange w:id="2520" w:author="LWQ" w:date="2018-07-07T19:39:00Z">
                <w:pPr>
                  <w:spacing w:after="0" w:line="240" w:lineRule="auto"/>
                </w:pPr>
              </w:pPrChange>
            </w:pPr>
            <w:del w:id="2522" w:author="LWQ" w:date="2018-07-07T19:38:00Z">
              <w:r>
                <w:rPr>
                  <w:rFonts w:ascii="Arial" w:hAnsi="Arial" w:cs="Arial" w:eastAsiaTheme="minorHAnsi"/>
                  <w:color w:val="222222"/>
                  <w:sz w:val="16"/>
                  <w:szCs w:val="16"/>
                  <w:shd w:val="clear" w:color="auto" w:fill="FFFFFF"/>
                </w:rPr>
                <w:delText>-0.0344762</w:delText>
              </w:r>
            </w:del>
          </w:p>
        </w:tc>
        <w:tc>
          <w:tcPr>
            <w:tcW w:w="1151" w:type="dxa"/>
          </w:tcPr>
          <w:p>
            <w:pPr>
              <w:spacing w:after="160" w:line="480" w:lineRule="auto"/>
              <w:jc w:val="center"/>
              <w:rPr>
                <w:del w:id="2524" w:author="LWQ" w:date="2018-07-07T19:38:00Z"/>
                <w:rFonts w:ascii="Arial" w:hAnsi="Arial" w:cs="Arial" w:eastAsiaTheme="minorEastAsia"/>
                <w:color w:val="222222"/>
                <w:sz w:val="16"/>
                <w:szCs w:val="16"/>
                <w:shd w:val="clear" w:color="auto" w:fill="FFFFFF"/>
              </w:rPr>
              <w:pPrChange w:id="2523" w:author="LWQ" w:date="2018-07-07T19:39:00Z">
                <w:pPr>
                  <w:spacing w:after="0" w:line="240" w:lineRule="auto"/>
                </w:pPr>
              </w:pPrChange>
            </w:pPr>
            <w:del w:id="2525" w:author="LWQ" w:date="2018-07-07T19:38:00Z">
              <w:r>
                <w:rPr>
                  <w:rFonts w:ascii="Arial" w:hAnsi="Arial" w:cs="Arial" w:eastAsiaTheme="minorHAnsi"/>
                  <w:color w:val="222222"/>
                  <w:sz w:val="16"/>
                  <w:szCs w:val="16"/>
                  <w:shd w:val="clear" w:color="auto" w:fill="FFFFFF"/>
                </w:rPr>
                <w:delText>0.0120067</w:delText>
              </w:r>
            </w:del>
          </w:p>
        </w:tc>
        <w:tc>
          <w:tcPr>
            <w:tcW w:w="1333" w:type="dxa"/>
          </w:tcPr>
          <w:p>
            <w:pPr>
              <w:spacing w:after="160" w:line="480" w:lineRule="auto"/>
              <w:jc w:val="center"/>
              <w:rPr>
                <w:del w:id="2527" w:author="LWQ" w:date="2018-07-07T19:38:00Z"/>
                <w:rFonts w:ascii="Arial" w:hAnsi="Arial" w:cs="Arial" w:eastAsiaTheme="minorEastAsia"/>
                <w:color w:val="222222"/>
                <w:sz w:val="16"/>
                <w:szCs w:val="16"/>
                <w:shd w:val="clear" w:color="auto" w:fill="FFFFFF"/>
              </w:rPr>
              <w:pPrChange w:id="2526" w:author="LWQ" w:date="2018-07-07T19:39:00Z">
                <w:pPr>
                  <w:spacing w:after="0" w:line="240" w:lineRule="auto"/>
                </w:pPr>
              </w:pPrChange>
            </w:pPr>
            <w:del w:id="2528" w:author="LWQ" w:date="2018-07-07T19:38:00Z">
              <w:r>
                <w:rPr>
                  <w:rFonts w:ascii="Arial" w:hAnsi="Arial" w:cs="Arial" w:eastAsiaTheme="minorHAnsi"/>
                  <w:color w:val="222222"/>
                  <w:sz w:val="16"/>
                  <w:szCs w:val="16"/>
                  <w:shd w:val="clear" w:color="auto" w:fill="FFFFFF"/>
                </w:rPr>
                <w:delText>-0.00344529</w:delText>
              </w:r>
            </w:del>
          </w:p>
        </w:tc>
        <w:tc>
          <w:tcPr>
            <w:tcW w:w="1329" w:type="dxa"/>
          </w:tcPr>
          <w:p>
            <w:pPr>
              <w:spacing w:after="160" w:line="480" w:lineRule="auto"/>
              <w:jc w:val="center"/>
              <w:rPr>
                <w:del w:id="2530" w:author="LWQ" w:date="2018-07-07T19:38:00Z"/>
                <w:rFonts w:ascii="Arial" w:hAnsi="Arial" w:cs="Arial" w:eastAsiaTheme="minorEastAsia"/>
                <w:color w:val="222222"/>
                <w:sz w:val="16"/>
                <w:szCs w:val="16"/>
                <w:shd w:val="clear" w:color="auto" w:fill="FFFFFF"/>
              </w:rPr>
              <w:pPrChange w:id="2529" w:author="LWQ" w:date="2018-07-07T19:39:00Z">
                <w:pPr>
                  <w:spacing w:after="0" w:line="240" w:lineRule="auto"/>
                </w:pPr>
              </w:pPrChange>
            </w:pPr>
            <w:del w:id="2531" w:author="LWQ" w:date="2018-07-07T19:38:00Z">
              <w:r>
                <w:rPr>
                  <w:rFonts w:ascii="Arial" w:hAnsi="Arial" w:cs="Arial" w:eastAsiaTheme="minorHAnsi"/>
                  <w:color w:val="222222"/>
                  <w:sz w:val="16"/>
                  <w:szCs w:val="16"/>
                  <w:shd w:val="clear" w:color="auto" w:fill="FFFFFF"/>
                </w:rPr>
                <w:delText>0.000605554</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del w:id="2532" w:author="LWQ" w:date="2018-07-07T19:38:00Z"/>
        </w:trPr>
        <w:tc>
          <w:tcPr>
            <w:tcW w:w="1020" w:type="dxa"/>
          </w:tcPr>
          <w:p>
            <w:pPr>
              <w:spacing w:after="160" w:line="480" w:lineRule="auto"/>
              <w:jc w:val="center"/>
              <w:rPr>
                <w:del w:id="2534" w:author="LWQ" w:date="2018-07-07T19:38:00Z"/>
                <w:rFonts w:ascii="Arial" w:hAnsi="Arial" w:cs="Arial" w:eastAsiaTheme="minorEastAsia"/>
                <w:color w:val="222222"/>
                <w:sz w:val="16"/>
                <w:szCs w:val="16"/>
                <w:shd w:val="clear" w:color="auto" w:fill="FFFFFF"/>
              </w:rPr>
              <w:pPrChange w:id="2533" w:author="LWQ" w:date="2018-07-07T19:39:00Z">
                <w:pPr>
                  <w:spacing w:after="0" w:line="240" w:lineRule="auto"/>
                </w:pPr>
              </w:pPrChange>
            </w:pPr>
            <w:del w:id="2535" w:author="LWQ" w:date="2018-07-07T19:38:00Z">
              <w:r>
                <w:rPr>
                  <w:rFonts w:ascii="Arial" w:hAnsi="Arial" w:cs="Arial" w:eastAsiaTheme="minorHAnsi"/>
                  <w:color w:val="222222"/>
                  <w:sz w:val="16"/>
                  <w:szCs w:val="16"/>
                  <w:shd w:val="clear" w:color="auto" w:fill="FFFFFF"/>
                </w:rPr>
                <w:delText>v=2500m/s</w:delText>
              </w:r>
            </w:del>
          </w:p>
        </w:tc>
        <w:tc>
          <w:tcPr>
            <w:tcW w:w="928" w:type="dxa"/>
          </w:tcPr>
          <w:p>
            <w:pPr>
              <w:spacing w:after="160" w:line="480" w:lineRule="auto"/>
              <w:jc w:val="center"/>
              <w:rPr>
                <w:del w:id="2537" w:author="LWQ" w:date="2018-07-07T19:38:00Z"/>
                <w:rFonts w:ascii="Arial" w:hAnsi="Arial" w:cs="Arial" w:eastAsiaTheme="minorEastAsia"/>
                <w:color w:val="222222"/>
                <w:sz w:val="16"/>
                <w:szCs w:val="16"/>
                <w:shd w:val="clear" w:color="auto" w:fill="FFFFFF"/>
              </w:rPr>
              <w:pPrChange w:id="2536" w:author="LWQ" w:date="2018-07-07T19:39:00Z">
                <w:pPr>
                  <w:spacing w:after="0" w:line="240" w:lineRule="auto"/>
                </w:pPr>
              </w:pPrChange>
            </w:pPr>
            <w:del w:id="2538" w:author="LWQ" w:date="2018-07-07T19:38:00Z">
              <w:r>
                <w:rPr>
                  <w:rFonts w:ascii="Arial" w:hAnsi="Arial" w:cs="Arial" w:eastAsiaTheme="minorHAnsi"/>
                  <w:color w:val="222222"/>
                  <w:sz w:val="16"/>
                  <w:szCs w:val="16"/>
                  <w:shd w:val="clear" w:color="auto" w:fill="FFFFFF"/>
                </w:rPr>
                <w:delText>1.55718</w:delText>
              </w:r>
            </w:del>
          </w:p>
        </w:tc>
        <w:tc>
          <w:tcPr>
            <w:tcW w:w="1026" w:type="dxa"/>
          </w:tcPr>
          <w:p>
            <w:pPr>
              <w:spacing w:after="160" w:line="480" w:lineRule="auto"/>
              <w:jc w:val="center"/>
              <w:rPr>
                <w:del w:id="2540" w:author="LWQ" w:date="2018-07-07T19:38:00Z"/>
                <w:rFonts w:ascii="Arial" w:hAnsi="Arial" w:cs="Arial" w:eastAsiaTheme="minorEastAsia"/>
                <w:color w:val="222222"/>
                <w:sz w:val="16"/>
                <w:szCs w:val="16"/>
                <w:shd w:val="clear" w:color="auto" w:fill="FFFFFF"/>
              </w:rPr>
              <w:pPrChange w:id="2539" w:author="LWQ" w:date="2018-07-07T19:39:00Z">
                <w:pPr>
                  <w:spacing w:after="0" w:line="240" w:lineRule="auto"/>
                </w:pPr>
              </w:pPrChange>
            </w:pPr>
            <w:del w:id="2541" w:author="LWQ" w:date="2018-07-07T19:38:00Z">
              <w:r>
                <w:rPr>
                  <w:rFonts w:ascii="Arial" w:hAnsi="Arial" w:cs="Arial" w:eastAsiaTheme="minorHAnsi"/>
                  <w:color w:val="222222"/>
                  <w:sz w:val="16"/>
                  <w:szCs w:val="16"/>
                  <w:shd w:val="clear" w:color="auto" w:fill="FFFFFF"/>
                </w:rPr>
                <w:delText>-0.28494</w:delText>
              </w:r>
            </w:del>
          </w:p>
        </w:tc>
        <w:tc>
          <w:tcPr>
            <w:tcW w:w="1062" w:type="dxa"/>
          </w:tcPr>
          <w:p>
            <w:pPr>
              <w:spacing w:after="160" w:line="480" w:lineRule="auto"/>
              <w:jc w:val="center"/>
              <w:rPr>
                <w:del w:id="2543" w:author="LWQ" w:date="2018-07-07T19:38:00Z"/>
                <w:rFonts w:ascii="Arial" w:hAnsi="Arial" w:cs="Arial" w:eastAsiaTheme="minorEastAsia"/>
                <w:color w:val="222222"/>
                <w:sz w:val="16"/>
                <w:szCs w:val="16"/>
                <w:shd w:val="clear" w:color="auto" w:fill="FFFFFF"/>
              </w:rPr>
              <w:pPrChange w:id="2542" w:author="LWQ" w:date="2018-07-07T19:39:00Z">
                <w:pPr>
                  <w:spacing w:after="0" w:line="240" w:lineRule="auto"/>
                </w:pPr>
              </w:pPrChange>
            </w:pPr>
            <w:del w:id="2544" w:author="LWQ" w:date="2018-07-07T19:38:00Z">
              <w:r>
                <w:rPr>
                  <w:rFonts w:ascii="Arial" w:hAnsi="Arial" w:cs="Arial" w:eastAsiaTheme="minorHAnsi"/>
                  <w:color w:val="222222"/>
                  <w:sz w:val="16"/>
                  <w:szCs w:val="16"/>
                  <w:shd w:val="clear" w:color="auto" w:fill="FFFFFF"/>
                </w:rPr>
                <w:delText>0.0907456</w:delText>
              </w:r>
            </w:del>
          </w:p>
        </w:tc>
        <w:tc>
          <w:tcPr>
            <w:tcW w:w="1115" w:type="dxa"/>
          </w:tcPr>
          <w:p>
            <w:pPr>
              <w:spacing w:after="160" w:line="480" w:lineRule="auto"/>
              <w:jc w:val="center"/>
              <w:rPr>
                <w:del w:id="2546" w:author="LWQ" w:date="2018-07-07T19:38:00Z"/>
                <w:rFonts w:ascii="Arial" w:hAnsi="Arial" w:cs="Arial" w:eastAsiaTheme="minorEastAsia"/>
                <w:color w:val="222222"/>
                <w:sz w:val="16"/>
                <w:szCs w:val="16"/>
                <w:shd w:val="clear" w:color="auto" w:fill="FFFFFF"/>
              </w:rPr>
              <w:pPrChange w:id="2545" w:author="LWQ" w:date="2018-07-07T19:39:00Z">
                <w:pPr>
                  <w:spacing w:after="0" w:line="240" w:lineRule="auto"/>
                </w:pPr>
              </w:pPrChange>
            </w:pPr>
            <w:del w:id="2547" w:author="LWQ" w:date="2018-07-07T19:38:00Z">
              <w:r>
                <w:rPr>
                  <w:rFonts w:ascii="Arial" w:hAnsi="Arial" w:cs="Arial" w:eastAsiaTheme="minorHAnsi"/>
                  <w:color w:val="222222"/>
                  <w:sz w:val="16"/>
                  <w:szCs w:val="16"/>
                  <w:shd w:val="clear" w:color="auto" w:fill="FFFFFF"/>
                </w:rPr>
                <w:delText>-0.0328995</w:delText>
              </w:r>
            </w:del>
          </w:p>
        </w:tc>
        <w:tc>
          <w:tcPr>
            <w:tcW w:w="1151" w:type="dxa"/>
          </w:tcPr>
          <w:p>
            <w:pPr>
              <w:spacing w:after="160" w:line="480" w:lineRule="auto"/>
              <w:jc w:val="center"/>
              <w:rPr>
                <w:del w:id="2549" w:author="LWQ" w:date="2018-07-07T19:38:00Z"/>
                <w:rFonts w:ascii="Arial" w:hAnsi="Arial" w:cs="Arial" w:eastAsiaTheme="minorEastAsia"/>
                <w:color w:val="222222"/>
                <w:sz w:val="16"/>
                <w:szCs w:val="16"/>
                <w:shd w:val="clear" w:color="auto" w:fill="FFFFFF"/>
              </w:rPr>
              <w:pPrChange w:id="2548" w:author="LWQ" w:date="2018-07-07T19:39:00Z">
                <w:pPr>
                  <w:spacing w:after="0" w:line="240" w:lineRule="auto"/>
                </w:pPr>
              </w:pPrChange>
            </w:pPr>
            <w:del w:id="2550" w:author="LWQ" w:date="2018-07-07T19:38:00Z">
              <w:r>
                <w:rPr>
                  <w:rFonts w:ascii="Arial" w:hAnsi="Arial" w:cs="Arial" w:eastAsiaTheme="minorHAnsi"/>
                  <w:color w:val="222222"/>
                  <w:sz w:val="16"/>
                  <w:szCs w:val="16"/>
                  <w:shd w:val="clear" w:color="auto" w:fill="FFFFFF"/>
                </w:rPr>
                <w:delText>0.0114487</w:delText>
              </w:r>
            </w:del>
          </w:p>
        </w:tc>
        <w:tc>
          <w:tcPr>
            <w:tcW w:w="1333" w:type="dxa"/>
          </w:tcPr>
          <w:p>
            <w:pPr>
              <w:spacing w:after="160" w:line="480" w:lineRule="auto"/>
              <w:jc w:val="center"/>
              <w:rPr>
                <w:del w:id="2552" w:author="LWQ" w:date="2018-07-07T19:38:00Z"/>
                <w:rFonts w:ascii="Arial" w:hAnsi="Arial" w:cs="Arial" w:eastAsiaTheme="minorEastAsia"/>
                <w:color w:val="222222"/>
                <w:sz w:val="16"/>
                <w:szCs w:val="16"/>
                <w:shd w:val="clear" w:color="auto" w:fill="FFFFFF"/>
              </w:rPr>
              <w:pPrChange w:id="2551" w:author="LWQ" w:date="2018-07-07T19:39:00Z">
                <w:pPr>
                  <w:spacing w:after="0" w:line="240" w:lineRule="auto"/>
                </w:pPr>
              </w:pPrChange>
            </w:pPr>
            <w:del w:id="2553" w:author="LWQ" w:date="2018-07-07T19:38:00Z">
              <w:r>
                <w:rPr>
                  <w:rFonts w:ascii="Arial" w:hAnsi="Arial" w:cs="Arial" w:eastAsiaTheme="minorHAnsi"/>
                  <w:color w:val="222222"/>
                  <w:sz w:val="16"/>
                  <w:szCs w:val="16"/>
                  <w:shd w:val="clear" w:color="auto" w:fill="FFFFFF"/>
                </w:rPr>
                <w:delText>-0.00328386</w:delText>
              </w:r>
            </w:del>
          </w:p>
        </w:tc>
        <w:tc>
          <w:tcPr>
            <w:tcW w:w="1329" w:type="dxa"/>
          </w:tcPr>
          <w:p>
            <w:pPr>
              <w:spacing w:after="160" w:line="480" w:lineRule="auto"/>
              <w:jc w:val="center"/>
              <w:rPr>
                <w:del w:id="2555" w:author="LWQ" w:date="2018-07-07T19:38:00Z"/>
                <w:rFonts w:ascii="Arial" w:hAnsi="Arial" w:cs="Arial" w:eastAsiaTheme="minorEastAsia"/>
                <w:color w:val="222222"/>
                <w:sz w:val="16"/>
                <w:szCs w:val="16"/>
                <w:shd w:val="clear" w:color="auto" w:fill="FFFFFF"/>
              </w:rPr>
              <w:pPrChange w:id="2554" w:author="LWQ" w:date="2018-07-07T19:39:00Z">
                <w:pPr>
                  <w:spacing w:after="0" w:line="240" w:lineRule="auto"/>
                </w:pPr>
              </w:pPrChange>
            </w:pPr>
            <w:del w:id="2556" w:author="LWQ" w:date="2018-07-07T19:38:00Z">
              <w:r>
                <w:rPr>
                  <w:rFonts w:ascii="Arial" w:hAnsi="Arial" w:cs="Arial" w:eastAsiaTheme="minorHAnsi"/>
                  <w:color w:val="222222"/>
                  <w:sz w:val="16"/>
                  <w:szCs w:val="16"/>
                  <w:shd w:val="clear" w:color="auto" w:fill="FFFFFF"/>
                </w:rPr>
                <w:delText>0.000577053</w:delText>
              </w:r>
            </w:del>
          </w:p>
        </w:tc>
      </w:tr>
    </w:tbl>
    <w:p>
      <w:pPr>
        <w:spacing w:line="480" w:lineRule="auto"/>
        <w:jc w:val="center"/>
        <w:rPr>
          <w:del w:id="2557" w:author="LWQ" w:date="2018-07-07T19:38:00Z"/>
          <w:rFonts w:ascii="Times" w:hAnsi="Times"/>
          <w:caps/>
        </w:rPr>
      </w:pPr>
    </w:p>
    <w:p>
      <w:pPr>
        <w:spacing w:line="480" w:lineRule="auto"/>
        <w:jc w:val="center"/>
        <w:rPr>
          <w:del w:id="2558" w:author="LWQ" w:date="2018-07-07T19:38:00Z"/>
          <w:rFonts w:ascii="Times" w:hAnsi="Times"/>
          <w:caps/>
        </w:rPr>
      </w:pPr>
    </w:p>
    <w:p>
      <w:pPr>
        <w:spacing w:line="480" w:lineRule="auto"/>
        <w:jc w:val="center"/>
        <w:rPr>
          <w:del w:id="2559" w:author="LWQ" w:date="2018-07-07T19:38:00Z"/>
          <w:rFonts w:ascii="Times" w:hAnsi="Times"/>
          <w:caps/>
        </w:rPr>
      </w:pPr>
    </w:p>
    <w:p>
      <w:pPr>
        <w:spacing w:line="480" w:lineRule="auto"/>
        <w:jc w:val="center"/>
        <w:rPr>
          <w:del w:id="2560" w:author="LWQ" w:date="2018-07-07T19:38:00Z"/>
          <w:rFonts w:ascii="Times" w:hAnsi="Times"/>
          <w:caps/>
        </w:rPr>
      </w:pPr>
    </w:p>
    <w:p>
      <w:pPr>
        <w:spacing w:line="480" w:lineRule="auto"/>
        <w:jc w:val="center"/>
        <w:rPr>
          <w:del w:id="2561" w:author="LWQ" w:date="2018-07-07T19:38:00Z"/>
          <w:rFonts w:ascii="Times" w:hAnsi="Times"/>
          <w:caps/>
        </w:rPr>
      </w:pPr>
    </w:p>
    <w:p>
      <w:pPr>
        <w:spacing w:line="480" w:lineRule="auto"/>
        <w:jc w:val="center"/>
        <w:rPr>
          <w:del w:id="2562" w:author="LWQ" w:date="2018-07-07T19:38:00Z"/>
          <w:rFonts w:ascii="Times" w:hAnsi="Times"/>
          <w:caps/>
        </w:rPr>
      </w:pPr>
    </w:p>
    <w:p>
      <w:pPr>
        <w:spacing w:line="480" w:lineRule="auto"/>
        <w:jc w:val="center"/>
        <w:rPr>
          <w:del w:id="2563" w:author="LWQ" w:date="2018-07-07T19:38:00Z"/>
          <w:rFonts w:ascii="Times" w:hAnsi="Times"/>
          <w:caps/>
        </w:rPr>
      </w:pPr>
    </w:p>
    <w:p>
      <w:pPr>
        <w:spacing w:line="480" w:lineRule="auto"/>
        <w:jc w:val="center"/>
        <w:rPr>
          <w:del w:id="2564" w:author="LWQ" w:date="2018-07-07T19:38:00Z"/>
          <w:rFonts w:ascii="Times" w:hAnsi="Times"/>
          <w:caps/>
        </w:rPr>
      </w:pPr>
    </w:p>
    <w:p>
      <w:pPr>
        <w:spacing w:line="480" w:lineRule="auto"/>
        <w:jc w:val="center"/>
        <w:rPr>
          <w:del w:id="2565" w:author="LWQ" w:date="2018-07-07T19:38:00Z"/>
          <w:rFonts w:ascii="Times" w:hAnsi="Times"/>
          <w:caps/>
        </w:rPr>
      </w:pPr>
    </w:p>
    <w:p>
      <w:pPr>
        <w:spacing w:line="480" w:lineRule="auto"/>
        <w:jc w:val="center"/>
        <w:rPr>
          <w:del w:id="2566" w:author="LWQ" w:date="2018-07-07T19:38:00Z"/>
          <w:rFonts w:ascii="Times" w:hAnsi="Times"/>
          <w:caps/>
        </w:rPr>
      </w:pPr>
    </w:p>
    <w:p>
      <w:pPr>
        <w:spacing w:line="480" w:lineRule="auto"/>
        <w:jc w:val="center"/>
        <w:rPr>
          <w:del w:id="2567" w:author="LWQ" w:date="2018-07-07T19:38:00Z"/>
          <w:rFonts w:ascii="Times" w:hAnsi="Times"/>
          <w:caps/>
        </w:rPr>
      </w:pPr>
    </w:p>
    <w:p>
      <w:pPr>
        <w:spacing w:line="480" w:lineRule="auto"/>
        <w:jc w:val="center"/>
        <w:rPr>
          <w:del w:id="2568" w:author="LWQ" w:date="2018-07-07T19:38:00Z"/>
          <w:rFonts w:ascii="Times" w:hAnsi="Times"/>
          <w:caps/>
        </w:rPr>
      </w:pPr>
    </w:p>
    <w:p>
      <w:pPr>
        <w:spacing w:line="480" w:lineRule="auto"/>
        <w:jc w:val="center"/>
        <w:rPr>
          <w:del w:id="2569" w:author="LWQ" w:date="2018-07-07T19:38:00Z"/>
          <w:rFonts w:ascii="Times" w:hAnsi="Times"/>
          <w:caps/>
        </w:rPr>
      </w:pPr>
    </w:p>
    <w:p>
      <w:pPr>
        <w:spacing w:line="480" w:lineRule="auto"/>
        <w:jc w:val="center"/>
        <w:rPr>
          <w:del w:id="2570" w:author="LWQ" w:date="2018-07-07T19:38:00Z"/>
          <w:rFonts w:ascii="Times" w:hAnsi="Times"/>
          <w:caps/>
        </w:rPr>
      </w:pPr>
    </w:p>
    <w:p>
      <w:pPr>
        <w:spacing w:line="480" w:lineRule="auto"/>
        <w:jc w:val="center"/>
        <w:rPr>
          <w:del w:id="2571" w:author="LWQ" w:date="2018-07-07T19:38:00Z"/>
          <w:rFonts w:ascii="Times" w:hAnsi="Times"/>
          <w:caps/>
        </w:rPr>
      </w:pPr>
      <w:del w:id="2572" w:author="LWQ" w:date="2018-07-07T19:38:00Z">
        <w:r>
          <w:rPr>
            <w:rFonts w:ascii="Times" w:hAnsi="Times"/>
            <w:caps/>
          </w:rPr>
          <w:delText>list of figures</w:delText>
        </w:r>
      </w:del>
    </w:p>
    <w:p>
      <w:pPr>
        <w:spacing w:line="480" w:lineRule="auto"/>
        <w:ind w:firstLine="0"/>
        <w:jc w:val="center"/>
        <w:rPr>
          <w:del w:id="2574" w:author="LWQ" w:date="2018-07-07T19:38:00Z"/>
        </w:rPr>
        <w:pPrChange w:id="2573" w:author="LWQ" w:date="2018-07-07T19:39:00Z">
          <w:pPr>
            <w:pStyle w:val="22"/>
            <w:ind w:firstLine="0"/>
          </w:pPr>
        </w:pPrChange>
      </w:pPr>
      <w:del w:id="2575" w:author="LWQ" w:date="2018-07-07T19:38:00Z">
        <w:r>
          <w:rPr/>
          <w:delText>Include a complete list of figure captions.</w:delText>
        </w:r>
      </w:del>
    </w:p>
    <w:p>
      <w:pPr>
        <w:spacing w:line="480" w:lineRule="auto"/>
        <w:jc w:val="center"/>
        <w:rPr>
          <w:del w:id="2577" w:author="LWQ" w:date="2018-07-07T19:38:00Z"/>
          <w:rFonts w:ascii="Times New Roman" w:hAnsi="Times New Roman" w:eastAsia="楷体" w:cs="Times New Roman"/>
          <w:sz w:val="18"/>
          <w:szCs w:val="18"/>
        </w:rPr>
        <w:pPrChange w:id="2576" w:author="LWQ" w:date="2018-07-07T19:39:00Z">
          <w:pPr>
            <w:spacing w:line="480" w:lineRule="auto"/>
          </w:pPr>
        </w:pPrChange>
      </w:pPr>
      <w:del w:id="2578" w:author="LWQ" w:date="2018-07-07T19:38:00Z">
        <w:r>
          <w:rPr>
            <w:rFonts w:ascii="Times New Roman" w:hAnsi="Times New Roman" w:eastAsia="楷体" w:cs="Times New Roman"/>
            <w:sz w:val="18"/>
            <w:szCs w:val="18"/>
          </w:rPr>
          <w:delText>Figure 1: Dispersion error curves of the traditional staggered grid FD scheme. (a) r=</w:delText>
        </w:r>
      </w:del>
      <w:del w:id="2579" w:author="LWQ" w:date="2018-07-07T19:38:00Z">
        <w:r>
          <w:rPr>
            <w:rFonts w:hint="eastAsia" w:ascii="Times New Roman" w:hAnsi="Times New Roman" w:eastAsia="楷体" w:cs="Times New Roman"/>
            <w:sz w:val="18"/>
            <w:szCs w:val="18"/>
          </w:rPr>
          <w:delText xml:space="preserve"> 0.075</w:delText>
        </w:r>
      </w:del>
      <w:del w:id="2580" w:author="LWQ" w:date="2018-07-07T19:38:00Z">
        <w:r>
          <w:rPr>
            <w:rFonts w:ascii="Times New Roman" w:hAnsi="Times New Roman" w:eastAsia="楷体" w:cs="Times New Roman"/>
            <w:sz w:val="18"/>
            <w:szCs w:val="18"/>
          </w:rPr>
          <w:delText xml:space="preserve"> for 2D; (b) r=</w:delText>
        </w:r>
      </w:del>
      <w:del w:id="2581" w:author="LWQ" w:date="2018-07-07T19:38:00Z">
        <w:r>
          <w:rPr>
            <w:rFonts w:hint="eastAsia" w:ascii="Times New Roman" w:hAnsi="Times New Roman" w:eastAsia="楷体" w:cs="Times New Roman"/>
            <w:sz w:val="18"/>
            <w:szCs w:val="18"/>
          </w:rPr>
          <w:delText>0.225</w:delText>
        </w:r>
      </w:del>
      <w:del w:id="2582" w:author="LWQ" w:date="2018-07-07T19:38:00Z">
        <w:r>
          <w:rPr>
            <w:rFonts w:ascii="Times New Roman" w:hAnsi="Times New Roman" w:eastAsia="楷体" w:cs="Times New Roman"/>
            <w:sz w:val="18"/>
            <w:szCs w:val="18"/>
          </w:rPr>
          <w:delText xml:space="preserve"> for 2D; (c) r=</w:delText>
        </w:r>
      </w:del>
      <w:del w:id="2583" w:author="LWQ" w:date="2018-07-07T19:38:00Z">
        <w:r>
          <w:rPr>
            <w:rFonts w:hint="eastAsia" w:ascii="Times New Roman" w:hAnsi="Times New Roman" w:eastAsia="楷体" w:cs="Times New Roman"/>
            <w:sz w:val="18"/>
            <w:szCs w:val="18"/>
          </w:rPr>
          <w:delText xml:space="preserve"> 0.075</w:delText>
        </w:r>
      </w:del>
      <w:del w:id="2584" w:author="LWQ" w:date="2018-07-07T19:38:00Z">
        <w:r>
          <w:rPr>
            <w:rFonts w:ascii="Times New Roman" w:hAnsi="Times New Roman" w:eastAsia="楷体" w:cs="Times New Roman"/>
            <w:sz w:val="18"/>
            <w:szCs w:val="18"/>
          </w:rPr>
          <w:delText xml:space="preserve"> for 3D; (d) r=</w:delText>
        </w:r>
      </w:del>
      <w:del w:id="2585" w:author="LWQ" w:date="2018-07-07T19:38:00Z">
        <w:r>
          <w:rPr>
            <w:rFonts w:hint="eastAsia" w:ascii="Times New Roman" w:hAnsi="Times New Roman" w:eastAsia="楷体" w:cs="Times New Roman"/>
            <w:sz w:val="18"/>
            <w:szCs w:val="18"/>
          </w:rPr>
          <w:delText>0.225</w:delText>
        </w:r>
      </w:del>
      <w:del w:id="2586" w:author="LWQ" w:date="2018-07-07T19:38:00Z">
        <w:r>
          <w:rPr>
            <w:rFonts w:ascii="Times New Roman" w:hAnsi="Times New Roman" w:eastAsia="楷体" w:cs="Times New Roman"/>
            <w:sz w:val="18"/>
            <w:szCs w:val="18"/>
          </w:rPr>
          <w:delText xml:space="preserve"> for 3D.</w:delText>
        </w:r>
      </w:del>
    </w:p>
    <w:p>
      <w:pPr>
        <w:spacing w:line="480" w:lineRule="auto"/>
        <w:jc w:val="center"/>
        <w:rPr>
          <w:del w:id="2588" w:author="LWQ" w:date="2018-07-07T19:38:00Z"/>
          <w:rFonts w:ascii="Times New Roman" w:hAnsi="Times New Roman" w:eastAsia="楷体" w:cs="Times New Roman"/>
          <w:sz w:val="18"/>
          <w:szCs w:val="18"/>
        </w:rPr>
        <w:pPrChange w:id="2587" w:author="LWQ" w:date="2018-07-07T19:39:00Z">
          <w:pPr>
            <w:spacing w:line="480" w:lineRule="auto"/>
          </w:pPr>
        </w:pPrChange>
      </w:pPr>
      <w:del w:id="2589" w:author="LWQ" w:date="2018-07-07T19:38:00Z">
        <w:r>
          <w:rPr>
            <w:rFonts w:ascii="Times New Roman" w:hAnsi="Times New Roman" w:eastAsia="楷体" w:cs="Times New Roman"/>
            <w:sz w:val="18"/>
            <w:szCs w:val="18"/>
          </w:rPr>
          <w:delText>Figure 2: Dispersion error curves of the new staggered grid FD schemes. (a) r= 0.075 for 2D; (b) r=0.225 for 2D; (c) r=</w:delText>
        </w:r>
      </w:del>
      <w:del w:id="2590" w:author="LWQ" w:date="2018-07-07T19:38:00Z">
        <w:r>
          <w:rPr>
            <w:rFonts w:hint="eastAsia" w:ascii="Times New Roman" w:hAnsi="Times New Roman" w:eastAsia="楷体" w:cs="Times New Roman"/>
            <w:sz w:val="18"/>
            <w:szCs w:val="18"/>
          </w:rPr>
          <w:delText xml:space="preserve"> 0.075</w:delText>
        </w:r>
      </w:del>
      <w:del w:id="2591" w:author="LWQ" w:date="2018-07-07T19:38:00Z">
        <w:r>
          <w:rPr>
            <w:rFonts w:ascii="Times New Roman" w:hAnsi="Times New Roman" w:eastAsia="楷体" w:cs="Times New Roman"/>
            <w:sz w:val="18"/>
            <w:szCs w:val="18"/>
          </w:rPr>
          <w:delText xml:space="preserve"> for 3D; (d) r=</w:delText>
        </w:r>
      </w:del>
      <w:del w:id="2592" w:author="LWQ" w:date="2018-07-07T19:38:00Z">
        <w:r>
          <w:rPr>
            <w:rFonts w:hint="eastAsia" w:ascii="Times New Roman" w:hAnsi="Times New Roman" w:eastAsia="楷体" w:cs="Times New Roman"/>
            <w:sz w:val="18"/>
            <w:szCs w:val="18"/>
          </w:rPr>
          <w:delText>0.225</w:delText>
        </w:r>
      </w:del>
      <w:del w:id="2593" w:author="LWQ" w:date="2018-07-07T19:38:00Z">
        <w:r>
          <w:rPr>
            <w:rFonts w:ascii="Times New Roman" w:hAnsi="Times New Roman" w:eastAsia="楷体" w:cs="Times New Roman"/>
            <w:sz w:val="18"/>
            <w:szCs w:val="18"/>
          </w:rPr>
          <w:delText xml:space="preserve"> for 3D.</w:delText>
        </w:r>
      </w:del>
    </w:p>
    <w:p>
      <w:pPr>
        <w:spacing w:line="480" w:lineRule="auto"/>
        <w:jc w:val="center"/>
        <w:rPr>
          <w:del w:id="2595" w:author="LWQ" w:date="2018-07-07T19:38:00Z"/>
          <w:rFonts w:ascii="Times New Roman" w:hAnsi="Times New Roman" w:eastAsia="楷体" w:cs="Times New Roman"/>
          <w:sz w:val="18"/>
          <w:szCs w:val="18"/>
        </w:rPr>
        <w:pPrChange w:id="2594" w:author="LWQ" w:date="2018-07-07T19:39:00Z">
          <w:pPr>
            <w:spacing w:line="480" w:lineRule="auto"/>
          </w:pPr>
        </w:pPrChange>
      </w:pPr>
      <w:del w:id="2596" w:author="LWQ" w:date="2018-07-07T19:38:00Z">
        <w:r>
          <w:rPr>
            <w:rFonts w:ascii="Times New Roman" w:hAnsi="Times New Roman" w:eastAsia="楷体" w:cs="Times New Roman"/>
            <w:sz w:val="18"/>
            <w:szCs w:val="18"/>
          </w:rPr>
          <w:delText>Figure 3: Stability condition in 2D (a) the traditional staggered grid FD scheme; (b)  the new staggered grid FD scheme.</w:delText>
        </w:r>
      </w:del>
    </w:p>
    <w:p>
      <w:pPr>
        <w:spacing w:line="480" w:lineRule="auto"/>
        <w:jc w:val="center"/>
        <w:rPr>
          <w:del w:id="2598" w:author="LWQ" w:date="2018-07-07T19:38:00Z"/>
          <w:rFonts w:ascii="Times New Roman" w:hAnsi="Times New Roman" w:eastAsia="楷体" w:cs="Times New Roman"/>
          <w:sz w:val="18"/>
          <w:szCs w:val="18"/>
        </w:rPr>
        <w:pPrChange w:id="2597" w:author="LWQ" w:date="2018-07-07T19:39:00Z">
          <w:pPr>
            <w:spacing w:line="480" w:lineRule="auto"/>
          </w:pPr>
        </w:pPrChange>
      </w:pPr>
      <w:del w:id="2599" w:author="LWQ" w:date="2018-07-07T19:38:00Z">
        <w:r>
          <w:rPr>
            <w:rFonts w:ascii="Times New Roman" w:hAnsi="Times New Roman" w:eastAsia="楷体" w:cs="Times New Roman"/>
            <w:sz w:val="18"/>
            <w:szCs w:val="18"/>
          </w:rPr>
          <w:delText>Figure 4: Velocity model</w:delText>
        </w:r>
      </w:del>
    </w:p>
    <w:p>
      <w:pPr>
        <w:spacing w:line="480" w:lineRule="auto"/>
        <w:jc w:val="center"/>
        <w:rPr>
          <w:del w:id="2601" w:author="LWQ" w:date="2018-07-07T19:38:00Z"/>
          <w:rFonts w:ascii="Times New Roman" w:hAnsi="Times New Roman" w:eastAsia="楷体" w:cs="Times New Roman"/>
          <w:sz w:val="18"/>
          <w:szCs w:val="18"/>
        </w:rPr>
        <w:pPrChange w:id="2600" w:author="LWQ" w:date="2018-07-07T19:39:00Z">
          <w:pPr>
            <w:spacing w:line="480" w:lineRule="auto"/>
          </w:pPr>
        </w:pPrChange>
      </w:pPr>
      <w:del w:id="2602" w:author="LWQ" w:date="2018-07-07T19:38:00Z">
        <w:r>
          <w:rPr>
            <w:rFonts w:ascii="Times New Roman" w:hAnsi="Times New Roman" w:eastAsia="楷体" w:cs="Times New Roman"/>
            <w:sz w:val="18"/>
            <w:szCs w:val="18"/>
          </w:rPr>
          <w:delText>Figure 5: Seismograms recorded by different simulation methods. (a) the traditional staggered grid FD scheme with FD coefficients determined in the space domain by Taylor expansion method; (b) the traditional staggered grid FD scheme with FD coefficients determined in the time-space domain by least squares method; (c) the new staggered grid FD scheme with FD coefficients determined in the time-space domain by the linear method; (d) the pseudo-spectrum method.</w:delText>
        </w:r>
      </w:del>
    </w:p>
    <w:p>
      <w:pPr>
        <w:spacing w:line="480" w:lineRule="auto"/>
        <w:jc w:val="center"/>
        <w:rPr>
          <w:del w:id="2604" w:author="LWQ" w:date="2018-07-07T19:38:00Z"/>
          <w:rFonts w:ascii="Times New Roman" w:hAnsi="Times New Roman" w:cs="Times New Roman"/>
          <w:color w:val="000000"/>
          <w:sz w:val="18"/>
          <w:szCs w:val="18"/>
        </w:rPr>
        <w:pPrChange w:id="2603" w:author="LWQ" w:date="2018-07-07T19:39:00Z">
          <w:pPr>
            <w:spacing w:line="480" w:lineRule="auto"/>
          </w:pPr>
        </w:pPrChange>
      </w:pPr>
      <w:del w:id="2605" w:author="Administrator" w:date="2018-07-07T11:52:00Z">
        <w:r>
          <w:rPr>
            <w:rFonts w:ascii="Times New Roman" w:hAnsi="Times New Roman" w:cs="Times New Roman"/>
            <w:color w:val="000000"/>
            <w:sz w:val="18"/>
            <w:szCs w:val="18"/>
          </w:rPr>
          <w:delText xml:space="preserve">Figure 6: </w:delText>
        </w:r>
      </w:del>
      <w:del w:id="2606" w:author="Administrator" w:date="2018-07-07T11:52:00Z">
        <w:r>
          <w:rPr>
            <w:rFonts w:ascii="Times New Roman" w:hAnsi="Times New Roman" w:cs="Times New Roman"/>
            <w:sz w:val="18"/>
            <w:szCs w:val="18"/>
          </w:rPr>
          <w:delText xml:space="preserve">BP </w:delText>
        </w:r>
      </w:del>
      <w:del w:id="2607" w:author="Administrator" w:date="2018-07-07T11:52:00Z">
        <w:r>
          <w:rPr>
            <w:rFonts w:ascii="Times New Roman" w:hAnsi="Times New Roman" w:cs="Times New Roman"/>
            <w:color w:val="000000"/>
            <w:sz w:val="18"/>
            <w:szCs w:val="18"/>
          </w:rPr>
          <w:delText>salt model</w:delText>
        </w:r>
      </w:del>
    </w:p>
    <w:p>
      <w:pPr>
        <w:spacing w:line="480" w:lineRule="auto"/>
        <w:jc w:val="center"/>
        <w:rPr>
          <w:del w:id="2609" w:author="LWQ" w:date="2018-07-07T19:38:00Z"/>
          <w:rFonts w:ascii="Times New Roman" w:hAnsi="Times New Roman" w:eastAsia="楷体" w:cs="Times New Roman"/>
          <w:sz w:val="18"/>
          <w:szCs w:val="18"/>
        </w:rPr>
        <w:pPrChange w:id="2608" w:author="LWQ" w:date="2018-07-07T19:39:00Z">
          <w:pPr>
            <w:spacing w:line="480" w:lineRule="auto"/>
          </w:pPr>
        </w:pPrChange>
      </w:pPr>
      <w:del w:id="2610" w:author="Administrator" w:date="2018-07-07T11:52:00Z">
        <w:r>
          <w:rPr>
            <w:rFonts w:ascii="Times New Roman" w:hAnsi="Times New Roman" w:cs="Times New Roman"/>
            <w:color w:val="000000"/>
            <w:sz w:val="18"/>
            <w:szCs w:val="18"/>
          </w:rPr>
          <w:delText xml:space="preserve">Figure 7: Seismic records obtained with different methods. </w:delText>
        </w:r>
      </w:del>
      <w:del w:id="2611" w:author="Administrator" w:date="2018-07-07T11:52:00Z">
        <w:r>
          <w:rPr>
            <w:rFonts w:ascii="Times New Roman" w:hAnsi="Times New Roman" w:eastAsia="楷体" w:cs="Times New Roman"/>
            <w:sz w:val="18"/>
            <w:szCs w:val="18"/>
          </w:rPr>
          <w:delText>(a)the traditional staggered grid FD scheme with FD coefficients determined in the space domain by Taylor expansion method; (b)the traditional staggered grid FD scheme with FD coefficients determined in the time-space domain by least squares method; (c)the new staggered grid FD scheme with FD coefficients determined in the time-space domain by the linear method; (d)</w:delText>
        </w:r>
      </w:del>
      <w:del w:id="2612" w:author="Administrator" w:date="2018-07-07T11:52:00Z">
        <w:r>
          <w:rPr>
            <w:rFonts w:ascii="Times New Roman" w:hAnsi="Times New Roman" w:cs="Times New Roman"/>
            <w:color w:val="000000"/>
            <w:sz w:val="18"/>
            <w:szCs w:val="18"/>
          </w:rPr>
          <w:delText xml:space="preserve"> the </w:delText>
        </w:r>
      </w:del>
      <w:del w:id="2613" w:author="Administrator" w:date="2018-07-07T11:52:00Z">
        <w:r>
          <w:rPr>
            <w:rFonts w:ascii="Times New Roman" w:hAnsi="Times New Roman" w:eastAsia="楷体" w:cs="Times New Roman"/>
            <w:sz w:val="18"/>
            <w:szCs w:val="18"/>
          </w:rPr>
          <w:delText>pseudo-spectrum method.</w:delText>
        </w:r>
      </w:del>
    </w:p>
    <w:p>
      <w:pPr>
        <w:spacing w:line="480" w:lineRule="auto"/>
        <w:jc w:val="center"/>
        <w:rPr>
          <w:del w:id="2615" w:author="LWQ" w:date="2018-07-07T19:38:00Z"/>
          <w:rFonts w:ascii="Times New Roman" w:hAnsi="Times New Roman" w:eastAsia="楷体" w:cs="Times New Roman"/>
        </w:rPr>
        <w:pPrChange w:id="2614" w:author="LWQ" w:date="2018-07-07T19:39:00Z">
          <w:pPr>
            <w:spacing w:line="480" w:lineRule="auto"/>
          </w:pPr>
        </w:pPrChange>
      </w:pPr>
      <w:del w:id="2616" w:author="Administrator" w:date="2018-07-07T11:52:00Z">
        <w:r>
          <w:rPr>
            <w:rFonts w:ascii="Times New Roman" w:hAnsi="Times New Roman" w:cs="Times New Roman"/>
            <w:color w:val="000000"/>
            <w:sz w:val="18"/>
            <w:szCs w:val="18"/>
          </w:rPr>
          <w:delText>Figure 8: Seismograms at x/dx=400 from Figure 6(a)-(d).</w:delText>
        </w:r>
      </w:del>
    </w:p>
    <w:p>
      <w:pPr>
        <w:spacing w:line="480" w:lineRule="auto"/>
        <w:jc w:val="center"/>
        <w:rPr>
          <w:del w:id="2618" w:author="LWQ" w:date="2018-07-07T19:38:00Z"/>
          <w:rFonts w:ascii="Times New Roman" w:hAnsi="Times New Roman" w:eastAsia="楷体" w:cs="Times New Roman"/>
          <w:sz w:val="18"/>
          <w:szCs w:val="18"/>
        </w:rPr>
        <w:pPrChange w:id="2617" w:author="LWQ" w:date="2018-07-07T19:39:00Z">
          <w:pPr>
            <w:spacing w:line="480" w:lineRule="auto"/>
          </w:pPr>
        </w:pPrChange>
      </w:pPr>
    </w:p>
    <w:p>
      <w:pPr>
        <w:spacing w:line="480" w:lineRule="auto"/>
        <w:jc w:val="center"/>
        <w:rPr>
          <w:del w:id="2620" w:author="LWQ" w:date="2018-07-07T19:38:00Z"/>
          <w:rFonts w:ascii="Times New Roman" w:hAnsi="Times New Roman" w:eastAsia="楷体" w:cs="Times New Roman"/>
          <w:sz w:val="18"/>
          <w:szCs w:val="18"/>
        </w:rPr>
        <w:pPrChange w:id="2619" w:author="LWQ" w:date="2018-07-07T19:39:00Z">
          <w:pPr>
            <w:spacing w:line="480" w:lineRule="auto"/>
          </w:pPr>
        </w:pPrChange>
      </w:pPr>
    </w:p>
    <w:p>
      <w:pPr>
        <w:spacing w:line="480" w:lineRule="auto"/>
        <w:jc w:val="center"/>
        <w:rPr>
          <w:del w:id="2622" w:author="LWQ" w:date="2018-07-07T19:38:00Z"/>
          <w:rFonts w:ascii="Times New Roman" w:hAnsi="Times New Roman" w:eastAsia="楷体" w:cs="Times New Roman"/>
          <w:sz w:val="18"/>
          <w:szCs w:val="18"/>
        </w:rPr>
        <w:pPrChange w:id="2621" w:author="LWQ" w:date="2018-07-07T19:39:00Z">
          <w:pPr>
            <w:spacing w:line="480" w:lineRule="auto"/>
          </w:pPr>
        </w:pPrChange>
      </w:pPr>
    </w:p>
    <w:p>
      <w:pPr>
        <w:spacing w:line="480" w:lineRule="auto"/>
        <w:jc w:val="center"/>
        <w:rPr>
          <w:del w:id="2624" w:author="LWQ" w:date="2018-07-07T19:38:00Z"/>
          <w:rFonts w:ascii="Times New Roman" w:hAnsi="Times New Roman" w:eastAsia="楷体" w:cs="Times New Roman"/>
          <w:sz w:val="18"/>
          <w:szCs w:val="18"/>
        </w:rPr>
        <w:pPrChange w:id="2623" w:author="LWQ" w:date="2018-07-07T19:39:00Z">
          <w:pPr>
            <w:spacing w:line="480" w:lineRule="auto"/>
          </w:pPr>
        </w:pPrChange>
      </w:pPr>
    </w:p>
    <w:p>
      <w:pPr>
        <w:spacing w:line="480" w:lineRule="auto"/>
        <w:jc w:val="center"/>
        <w:rPr>
          <w:del w:id="2626" w:author="LWQ" w:date="2018-07-07T19:38:00Z"/>
          <w:rFonts w:ascii="Times New Roman" w:hAnsi="Times New Roman" w:eastAsia="楷体" w:cs="Times New Roman"/>
          <w:sz w:val="18"/>
          <w:szCs w:val="18"/>
        </w:rPr>
        <w:pPrChange w:id="2625" w:author="LWQ" w:date="2018-07-07T19:39:00Z">
          <w:pPr>
            <w:spacing w:line="480" w:lineRule="auto"/>
          </w:pPr>
        </w:pPrChange>
      </w:pPr>
    </w:p>
    <w:p>
      <w:pPr>
        <w:spacing w:line="480" w:lineRule="auto"/>
        <w:jc w:val="center"/>
        <w:rPr>
          <w:del w:id="2627" w:author="LWQ" w:date="2018-07-07T19:38:00Z"/>
        </w:rPr>
      </w:pPr>
      <w:del w:id="2628" w:author="Administrator" w:date="2018-07-07T11:31:00Z">
        <w:r>
          <w:rPr>
            <w:lang w:eastAsia="zh-CN"/>
          </w:rPr>
          <w:drawing>
            <wp:inline distT="0" distB="0" distL="114300" distR="114300">
              <wp:extent cx="2339975" cy="2339975"/>
              <wp:effectExtent l="0" t="0" r="3175" b="3175"/>
              <wp:docPr id="2" name="图片 31"/>
              <wp:cNvGraphicFramePr/>
              <a:graphic xmlns:a="http://schemas.openxmlformats.org/drawingml/2006/main">
                <a:graphicData uri="http://schemas.openxmlformats.org/drawingml/2006/picture">
                  <pic:pic xmlns:pic="http://schemas.openxmlformats.org/drawingml/2006/picture">
                    <pic:nvPicPr>
                      <pic:cNvPr id="2" name="图片 31"/>
                      <pic:cNvPicPr/>
                    </pic:nvPicPr>
                    <pic:blipFill>
                      <a:blip r:embed="rId110"/>
                      <a:srcRect l="6116" t="1110" r="6950" b="2219"/>
                      <a:stretch>
                        <a:fillRect/>
                      </a:stretch>
                    </pic:blipFill>
                    <pic:spPr>
                      <a:xfrm>
                        <a:off x="0" y="0"/>
                        <a:ext cx="2339975" cy="2339975"/>
                      </a:xfrm>
                      <a:prstGeom prst="rect">
                        <a:avLst/>
                      </a:prstGeom>
                      <a:noFill/>
                      <a:ln w="9525">
                        <a:noFill/>
                      </a:ln>
                    </pic:spPr>
                  </pic:pic>
                </a:graphicData>
              </a:graphic>
            </wp:inline>
          </w:drawing>
        </w:r>
      </w:del>
      <w:del w:id="2630" w:author="Administrator" w:date="2018-07-07T11:31:00Z">
        <w:r>
          <w:rPr>
            <w:lang w:eastAsia="zh-CN"/>
          </w:rPr>
          <w:drawing>
            <wp:inline distT="0" distB="0" distL="114300" distR="114300">
              <wp:extent cx="2339975" cy="2339975"/>
              <wp:effectExtent l="0" t="0" r="3175" b="3175"/>
              <wp:docPr id="6" name="图片 33"/>
              <wp:cNvGraphicFramePr/>
              <a:graphic xmlns:a="http://schemas.openxmlformats.org/drawingml/2006/main">
                <a:graphicData uri="http://schemas.openxmlformats.org/drawingml/2006/picture">
                  <pic:pic xmlns:pic="http://schemas.openxmlformats.org/drawingml/2006/picture">
                    <pic:nvPicPr>
                      <pic:cNvPr id="6" name="图片 33"/>
                      <pic:cNvPicPr/>
                    </pic:nvPicPr>
                    <pic:blipFill>
                      <a:blip r:embed="rId111"/>
                      <a:srcRect l="5505" t="980" r="5963" b="1591"/>
                      <a:stretch>
                        <a:fillRect/>
                      </a:stretch>
                    </pic:blipFill>
                    <pic:spPr>
                      <a:xfrm>
                        <a:off x="0" y="0"/>
                        <a:ext cx="2339975" cy="2339975"/>
                      </a:xfrm>
                      <a:prstGeom prst="rect">
                        <a:avLst/>
                      </a:prstGeom>
                      <a:noFill/>
                      <a:ln w="9525">
                        <a:noFill/>
                      </a:ln>
                    </pic:spPr>
                  </pic:pic>
                </a:graphicData>
              </a:graphic>
            </wp:inline>
          </w:drawing>
        </w:r>
      </w:del>
    </w:p>
    <w:p>
      <w:pPr>
        <w:widowControl w:val="0"/>
        <w:spacing w:line="480" w:lineRule="auto"/>
        <w:jc w:val="center"/>
        <w:rPr>
          <w:del w:id="2632" w:author="LWQ" w:date="2018-07-07T19:38:00Z"/>
          <w:rFonts w:ascii="Times New Roman" w:hAnsi="Times New Roman" w:eastAsia="楷体" w:cs="Times New Roman"/>
          <w:sz w:val="18"/>
          <w:szCs w:val="18"/>
        </w:rPr>
      </w:pPr>
      <w:del w:id="2633" w:author="Administrator" w:date="2018-07-07T11:31:00Z">
        <w:r>
          <w:rPr>
            <w:rFonts w:ascii="Times New Roman" w:hAnsi="Times New Roman" w:eastAsia="楷体" w:cs="Times New Roman"/>
            <w:sz w:val="18"/>
            <w:szCs w:val="18"/>
          </w:rPr>
          <w:delText>(a)                                        (b)</w:delText>
        </w:r>
      </w:del>
    </w:p>
    <w:p>
      <w:pPr>
        <w:spacing w:line="480" w:lineRule="auto"/>
        <w:jc w:val="center"/>
        <w:rPr>
          <w:del w:id="2634" w:author="LWQ" w:date="2018-07-07T19:38:00Z"/>
        </w:rPr>
      </w:pPr>
      <w:del w:id="2635" w:author="Administrator" w:date="2018-07-07T11:31:00Z">
        <w:r>
          <w:rPr>
            <w:lang w:eastAsia="zh-CN"/>
          </w:rPr>
          <w:drawing>
            <wp:inline distT="0" distB="0" distL="114300" distR="114300">
              <wp:extent cx="2339975" cy="2339975"/>
              <wp:effectExtent l="0" t="0" r="3175" b="0"/>
              <wp:docPr id="7" name="图片 41"/>
              <wp:cNvGraphicFramePr/>
              <a:graphic xmlns:a="http://schemas.openxmlformats.org/drawingml/2006/main">
                <a:graphicData uri="http://schemas.openxmlformats.org/drawingml/2006/picture">
                  <pic:pic xmlns:pic="http://schemas.openxmlformats.org/drawingml/2006/picture">
                    <pic:nvPicPr>
                      <pic:cNvPr id="7" name="图片 41"/>
                      <pic:cNvPicPr/>
                    </pic:nvPicPr>
                    <pic:blipFill>
                      <a:blip r:embed="rId113"/>
                      <a:srcRect l="5671" t="1184" r="6992"/>
                      <a:stretch>
                        <a:fillRect/>
                      </a:stretch>
                    </pic:blipFill>
                    <pic:spPr>
                      <a:xfrm>
                        <a:off x="0" y="0"/>
                        <a:ext cx="2339975" cy="2339975"/>
                      </a:xfrm>
                      <a:prstGeom prst="rect">
                        <a:avLst/>
                      </a:prstGeom>
                      <a:noFill/>
                      <a:ln w="9525">
                        <a:noFill/>
                      </a:ln>
                    </pic:spPr>
                  </pic:pic>
                </a:graphicData>
              </a:graphic>
            </wp:inline>
          </w:drawing>
        </w:r>
      </w:del>
      <w:del w:id="2637" w:author="Administrator" w:date="2018-07-07T11:31:00Z">
        <w:r>
          <w:rPr>
            <w:lang w:eastAsia="zh-CN"/>
          </w:rPr>
          <w:drawing>
            <wp:inline distT="0" distB="0" distL="114300" distR="114300">
              <wp:extent cx="2339975" cy="2339975"/>
              <wp:effectExtent l="0" t="0" r="3175" b="3175"/>
              <wp:docPr id="8" name="图片 42"/>
              <wp:cNvGraphicFramePr/>
              <a:graphic xmlns:a="http://schemas.openxmlformats.org/drawingml/2006/main">
                <a:graphicData uri="http://schemas.openxmlformats.org/drawingml/2006/picture">
                  <pic:pic xmlns:pic="http://schemas.openxmlformats.org/drawingml/2006/picture">
                    <pic:nvPicPr>
                      <pic:cNvPr id="8" name="图片 42"/>
                      <pic:cNvPicPr/>
                    </pic:nvPicPr>
                    <pic:blipFill>
                      <a:blip r:embed="rId114"/>
                      <a:srcRect l="6853" t="1591" r="6394" b="1794"/>
                      <a:stretch>
                        <a:fillRect/>
                      </a:stretch>
                    </pic:blipFill>
                    <pic:spPr>
                      <a:xfrm>
                        <a:off x="0" y="0"/>
                        <a:ext cx="2339975" cy="2339975"/>
                      </a:xfrm>
                      <a:prstGeom prst="rect">
                        <a:avLst/>
                      </a:prstGeom>
                      <a:noFill/>
                      <a:ln w="9525">
                        <a:noFill/>
                      </a:ln>
                    </pic:spPr>
                  </pic:pic>
                </a:graphicData>
              </a:graphic>
            </wp:inline>
          </w:drawing>
        </w:r>
      </w:del>
    </w:p>
    <w:p>
      <w:pPr>
        <w:spacing w:line="480" w:lineRule="auto"/>
        <w:jc w:val="center"/>
        <w:rPr>
          <w:del w:id="2639" w:author="LWQ" w:date="2018-07-07T19:38:00Z"/>
          <w:rFonts w:ascii="Times New Roman" w:hAnsi="Times New Roman" w:eastAsia="楷体" w:cs="Times New Roman"/>
          <w:sz w:val="18"/>
          <w:szCs w:val="18"/>
        </w:rPr>
      </w:pPr>
      <w:del w:id="2640" w:author="Administrator" w:date="2018-07-07T11:31:00Z">
        <w:r>
          <w:rPr>
            <w:rFonts w:ascii="Times New Roman" w:hAnsi="Times New Roman" w:eastAsia="楷体" w:cs="Times New Roman"/>
            <w:sz w:val="18"/>
            <w:szCs w:val="18"/>
          </w:rPr>
          <w:delText>(c)                                          (d)</w:delText>
        </w:r>
      </w:del>
    </w:p>
    <w:p>
      <w:pPr>
        <w:spacing w:line="480" w:lineRule="auto"/>
        <w:jc w:val="center"/>
        <w:rPr>
          <w:del w:id="2641" w:author="LWQ" w:date="2018-07-07T19:38:00Z"/>
          <w:rFonts w:ascii="Times New Roman" w:hAnsi="Times New Roman" w:eastAsia="楷体" w:cs="Times New Roman"/>
          <w:sz w:val="18"/>
          <w:szCs w:val="18"/>
        </w:rPr>
      </w:pPr>
      <w:del w:id="2642" w:author="Administrator" w:date="2018-07-07T11:31:00Z">
        <w:r>
          <w:rPr>
            <w:rFonts w:ascii="Times New Roman" w:hAnsi="Times New Roman" w:eastAsia="楷体" w:cs="Times New Roman"/>
            <w:sz w:val="18"/>
            <w:szCs w:val="18"/>
          </w:rPr>
          <w:delText xml:space="preserve">Figure 1 </w:delText>
        </w:r>
      </w:del>
    </w:p>
    <w:p>
      <w:pPr>
        <w:spacing w:line="480" w:lineRule="auto"/>
        <w:jc w:val="center"/>
        <w:rPr>
          <w:del w:id="2643" w:author="LWQ" w:date="2018-07-07T19:38:00Z"/>
          <w:rFonts w:ascii="Times New Roman" w:hAnsi="Times New Roman" w:eastAsia="楷体" w:cs="Times New Roman"/>
          <w:sz w:val="18"/>
          <w:szCs w:val="18"/>
          <w:lang w:eastAsia="zh-CN"/>
        </w:rPr>
      </w:pPr>
    </w:p>
    <w:p>
      <w:pPr>
        <w:spacing w:line="480" w:lineRule="auto"/>
        <w:jc w:val="center"/>
        <w:rPr>
          <w:del w:id="2644" w:author="LWQ" w:date="2018-07-07T19:38:00Z"/>
          <w:rFonts w:ascii="Times New Roman" w:hAnsi="Times New Roman" w:eastAsia="楷体" w:cs="Times New Roman"/>
          <w:sz w:val="18"/>
          <w:szCs w:val="18"/>
        </w:rPr>
      </w:pPr>
    </w:p>
    <w:p>
      <w:pPr>
        <w:spacing w:line="480" w:lineRule="auto"/>
        <w:jc w:val="center"/>
        <w:rPr>
          <w:del w:id="2645" w:author="LWQ" w:date="2018-07-07T19:38:00Z"/>
          <w:rFonts w:ascii="Times New Roman" w:hAnsi="Times New Roman" w:eastAsia="楷体" w:cs="Times New Roman"/>
          <w:sz w:val="18"/>
          <w:szCs w:val="18"/>
        </w:rPr>
      </w:pPr>
    </w:p>
    <w:p>
      <w:pPr>
        <w:spacing w:line="480" w:lineRule="auto"/>
        <w:jc w:val="center"/>
        <w:rPr>
          <w:del w:id="2646" w:author="LWQ" w:date="2018-07-07T19:38:00Z"/>
          <w:rFonts w:ascii="Times New Roman" w:hAnsi="Times New Roman" w:eastAsia="楷体" w:cs="Times New Roman"/>
          <w:sz w:val="18"/>
          <w:szCs w:val="18"/>
        </w:rPr>
      </w:pPr>
    </w:p>
    <w:p>
      <w:pPr>
        <w:spacing w:line="480" w:lineRule="auto"/>
        <w:jc w:val="center"/>
        <w:rPr>
          <w:del w:id="2647" w:author="LWQ" w:date="2018-07-07T19:38:00Z"/>
          <w:rFonts w:ascii="Times New Roman" w:hAnsi="Times New Roman" w:eastAsia="楷体" w:cs="Times New Roman"/>
          <w:sz w:val="18"/>
          <w:szCs w:val="18"/>
        </w:rPr>
      </w:pPr>
    </w:p>
    <w:p>
      <w:pPr>
        <w:spacing w:line="480" w:lineRule="auto"/>
        <w:jc w:val="center"/>
        <w:rPr>
          <w:del w:id="2648" w:author="LWQ" w:date="2018-07-07T19:38:00Z"/>
        </w:rPr>
      </w:pPr>
      <w:del w:id="2649" w:author="LWQ" w:date="2018-07-07T19:38:00Z">
        <w:r>
          <w:rPr>
            <w:lang w:eastAsia="zh-CN"/>
          </w:rPr>
          <w:drawing>
            <wp:inline distT="0" distB="0" distL="114300" distR="114300">
              <wp:extent cx="2339975" cy="2339975"/>
              <wp:effectExtent l="0" t="0" r="3175" b="3175"/>
              <wp:docPr id="9" name="图片 31"/>
              <wp:cNvGraphicFramePr/>
              <a:graphic xmlns:a="http://schemas.openxmlformats.org/drawingml/2006/main">
                <a:graphicData uri="http://schemas.openxmlformats.org/drawingml/2006/picture">
                  <pic:pic xmlns:pic="http://schemas.openxmlformats.org/drawingml/2006/picture">
                    <pic:nvPicPr>
                      <pic:cNvPr id="9" name="图片 31"/>
                      <pic:cNvPicPr/>
                    </pic:nvPicPr>
                    <pic:blipFill>
                      <a:blip r:embed="rId116"/>
                      <a:srcRect l="5810" t="795" r="6394" b="1775"/>
                      <a:stretch>
                        <a:fillRect/>
                      </a:stretch>
                    </pic:blipFill>
                    <pic:spPr>
                      <a:xfrm>
                        <a:off x="0" y="0"/>
                        <a:ext cx="2339975" cy="2339975"/>
                      </a:xfrm>
                      <a:prstGeom prst="rect">
                        <a:avLst/>
                      </a:prstGeom>
                      <a:noFill/>
                      <a:ln w="9525">
                        <a:noFill/>
                      </a:ln>
                    </pic:spPr>
                  </pic:pic>
                </a:graphicData>
              </a:graphic>
            </wp:inline>
          </w:drawing>
        </w:r>
      </w:del>
      <w:del w:id="2651" w:author="LWQ" w:date="2018-07-07T19:38:00Z">
        <w:r>
          <w:rPr>
            <w:lang w:eastAsia="zh-CN"/>
          </w:rPr>
          <w:drawing>
            <wp:inline distT="0" distB="0" distL="114300" distR="114300">
              <wp:extent cx="2339975" cy="2339975"/>
              <wp:effectExtent l="0" t="0" r="3175" b="3175"/>
              <wp:docPr id="10" name="图片 33"/>
              <wp:cNvGraphicFramePr/>
              <a:graphic xmlns:a="http://schemas.openxmlformats.org/drawingml/2006/main">
                <a:graphicData uri="http://schemas.openxmlformats.org/drawingml/2006/picture">
                  <pic:pic xmlns:pic="http://schemas.openxmlformats.org/drawingml/2006/picture">
                    <pic:nvPicPr>
                      <pic:cNvPr id="10" name="图片 33"/>
                      <pic:cNvPicPr/>
                    </pic:nvPicPr>
                    <pic:blipFill>
                      <a:blip r:embed="rId111"/>
                      <a:srcRect l="5505" t="980" r="5963" b="1591"/>
                      <a:stretch>
                        <a:fillRect/>
                      </a:stretch>
                    </pic:blipFill>
                    <pic:spPr>
                      <a:xfrm>
                        <a:off x="0" y="0"/>
                        <a:ext cx="2339975" cy="2339975"/>
                      </a:xfrm>
                      <a:prstGeom prst="rect">
                        <a:avLst/>
                      </a:prstGeom>
                      <a:noFill/>
                      <a:ln w="9525">
                        <a:noFill/>
                      </a:ln>
                    </pic:spPr>
                  </pic:pic>
                </a:graphicData>
              </a:graphic>
            </wp:inline>
          </w:drawing>
        </w:r>
      </w:del>
    </w:p>
    <w:p>
      <w:pPr>
        <w:numPr>
          <w:ilvl w:val="0"/>
          <w:numId w:val="0"/>
        </w:numPr>
        <w:wordWrap/>
        <w:spacing w:line="480" w:lineRule="auto"/>
        <w:jc w:val="center"/>
        <w:rPr>
          <w:del w:id="2654" w:author="LWQ" w:date="2018-07-07T19:38:00Z"/>
          <w:rFonts w:ascii="Times New Roman" w:hAnsi="Times New Roman" w:eastAsia="楷体" w:cs="Times New Roman"/>
          <w:sz w:val="18"/>
          <w:szCs w:val="18"/>
        </w:rPr>
        <w:pPrChange w:id="2653" w:author="LWQ" w:date="2018-07-07T19:39:00Z">
          <w:pPr>
            <w:numPr>
              <w:ilvl w:val="255"/>
              <w:numId w:val="0"/>
            </w:numPr>
            <w:wordWrap w:val="0"/>
            <w:spacing w:line="480" w:lineRule="auto"/>
            <w:jc w:val="right"/>
          </w:pPr>
        </w:pPrChange>
      </w:pPr>
      <w:del w:id="2655" w:author="LWQ" w:date="2018-07-07T19:38:00Z">
        <w:r>
          <w:rPr>
            <w:rFonts w:ascii="Times New Roman" w:hAnsi="Times New Roman" w:eastAsia="楷体" w:cs="Times New Roman"/>
            <w:sz w:val="18"/>
            <w:szCs w:val="18"/>
          </w:rPr>
          <w:delText xml:space="preserve">(a)                              (b)                         </w:delText>
        </w:r>
      </w:del>
    </w:p>
    <w:p>
      <w:pPr>
        <w:spacing w:line="480" w:lineRule="auto"/>
        <w:jc w:val="center"/>
        <w:rPr>
          <w:del w:id="2656" w:author="LWQ" w:date="2018-07-07T19:38:00Z"/>
        </w:rPr>
      </w:pPr>
      <w:del w:id="2657" w:author="LWQ" w:date="2018-07-07T19:38:00Z">
        <w:r>
          <w:rPr>
            <w:lang w:eastAsia="zh-CN"/>
          </w:rPr>
          <w:drawing>
            <wp:inline distT="0" distB="0" distL="114300" distR="114300">
              <wp:extent cx="2339975" cy="2339975"/>
              <wp:effectExtent l="0" t="0" r="3175" b="3175"/>
              <wp:docPr id="11" name="图片 39"/>
              <wp:cNvGraphicFramePr/>
              <a:graphic xmlns:a="http://schemas.openxmlformats.org/drawingml/2006/main">
                <a:graphicData uri="http://schemas.openxmlformats.org/drawingml/2006/picture">
                  <pic:pic xmlns:pic="http://schemas.openxmlformats.org/drawingml/2006/picture">
                    <pic:nvPicPr>
                      <pic:cNvPr id="11" name="图片 39"/>
                      <pic:cNvPicPr/>
                    </pic:nvPicPr>
                    <pic:blipFill>
                      <a:blip r:embed="rId154"/>
                      <a:srcRect l="5505" t="1387" r="6700" b="1572"/>
                      <a:stretch>
                        <a:fillRect/>
                      </a:stretch>
                    </pic:blipFill>
                    <pic:spPr>
                      <a:xfrm>
                        <a:off x="0" y="0"/>
                        <a:ext cx="2339975" cy="2339975"/>
                      </a:xfrm>
                      <a:prstGeom prst="rect">
                        <a:avLst/>
                      </a:prstGeom>
                      <a:noFill/>
                      <a:ln w="9525">
                        <a:noFill/>
                      </a:ln>
                    </pic:spPr>
                  </pic:pic>
                </a:graphicData>
              </a:graphic>
            </wp:inline>
          </w:drawing>
        </w:r>
      </w:del>
      <w:del w:id="2659" w:author="LWQ" w:date="2018-07-07T19:38:00Z">
        <w:r>
          <w:rPr>
            <w:lang w:eastAsia="zh-CN"/>
          </w:rPr>
          <w:drawing>
            <wp:inline distT="0" distB="0" distL="114300" distR="114300">
              <wp:extent cx="2339975" cy="2339975"/>
              <wp:effectExtent l="0" t="0" r="3175" b="3175"/>
              <wp:docPr id="12" name="图片 40"/>
              <wp:cNvGraphicFramePr/>
              <a:graphic xmlns:a="http://schemas.openxmlformats.org/drawingml/2006/main">
                <a:graphicData uri="http://schemas.openxmlformats.org/drawingml/2006/picture">
                  <pic:pic xmlns:pic="http://schemas.openxmlformats.org/drawingml/2006/picture">
                    <pic:nvPicPr>
                      <pic:cNvPr id="12" name="图片 40"/>
                      <pic:cNvPicPr/>
                    </pic:nvPicPr>
                    <pic:blipFill>
                      <a:blip r:embed="rId155"/>
                      <a:srcRect l="5963" t="1184" r="6408" b="1794"/>
                      <a:stretch>
                        <a:fillRect/>
                      </a:stretch>
                    </pic:blipFill>
                    <pic:spPr>
                      <a:xfrm>
                        <a:off x="0" y="0"/>
                        <a:ext cx="2339975" cy="2339975"/>
                      </a:xfrm>
                      <a:prstGeom prst="rect">
                        <a:avLst/>
                      </a:prstGeom>
                      <a:noFill/>
                      <a:ln w="9525">
                        <a:noFill/>
                      </a:ln>
                    </pic:spPr>
                  </pic:pic>
                </a:graphicData>
              </a:graphic>
            </wp:inline>
          </w:drawing>
        </w:r>
      </w:del>
    </w:p>
    <w:p>
      <w:pPr>
        <w:spacing w:line="480" w:lineRule="auto"/>
        <w:jc w:val="center"/>
        <w:rPr>
          <w:del w:id="2661" w:author="LWQ" w:date="2018-07-07T19:38:00Z"/>
          <w:rFonts w:ascii="Times New Roman" w:hAnsi="Times New Roman" w:eastAsia="楷体" w:cs="Times New Roman"/>
          <w:sz w:val="18"/>
          <w:szCs w:val="18"/>
        </w:rPr>
      </w:pPr>
      <w:del w:id="2662" w:author="LWQ" w:date="2018-07-07T19:38:00Z">
        <w:r>
          <w:rPr>
            <w:rFonts w:ascii="Times New Roman" w:hAnsi="Times New Roman" w:eastAsia="楷体" w:cs="Times New Roman"/>
            <w:sz w:val="18"/>
            <w:szCs w:val="18"/>
          </w:rPr>
          <w:delText>(c)                                          (d)</w:delText>
        </w:r>
      </w:del>
    </w:p>
    <w:p>
      <w:pPr>
        <w:spacing w:line="480" w:lineRule="auto"/>
        <w:jc w:val="center"/>
        <w:rPr>
          <w:del w:id="2663" w:author="LWQ" w:date="2018-07-07T19:38:00Z"/>
          <w:rFonts w:ascii="Times New Roman" w:hAnsi="Times New Roman" w:eastAsia="楷体" w:cs="Times New Roman"/>
          <w:sz w:val="18"/>
          <w:szCs w:val="18"/>
        </w:rPr>
      </w:pPr>
      <w:del w:id="2664" w:author="LWQ" w:date="2018-07-07T19:38:00Z">
        <w:r>
          <w:rPr>
            <w:rFonts w:ascii="Times New Roman" w:hAnsi="Times New Roman" w:eastAsia="楷体" w:cs="Times New Roman"/>
            <w:sz w:val="18"/>
            <w:szCs w:val="18"/>
          </w:rPr>
          <w:delText>Figure 2</w:delText>
        </w:r>
      </w:del>
    </w:p>
    <w:p>
      <w:pPr>
        <w:spacing w:line="480" w:lineRule="auto"/>
        <w:jc w:val="center"/>
        <w:rPr>
          <w:del w:id="2665" w:author="LWQ" w:date="2018-07-07T19:38:00Z"/>
          <w:rFonts w:ascii="Times New Roman" w:hAnsi="Times New Roman" w:eastAsia="楷体" w:cs="Times New Roman"/>
          <w:sz w:val="18"/>
          <w:szCs w:val="18"/>
        </w:rPr>
      </w:pPr>
    </w:p>
    <w:p>
      <w:pPr>
        <w:spacing w:line="480" w:lineRule="auto"/>
        <w:jc w:val="center"/>
        <w:rPr>
          <w:del w:id="2666" w:author="LWQ" w:date="2018-07-07T19:38:00Z"/>
          <w:rFonts w:ascii="Times New Roman" w:hAnsi="Times New Roman" w:eastAsia="楷体" w:cs="Times New Roman"/>
          <w:sz w:val="18"/>
          <w:szCs w:val="18"/>
        </w:rPr>
      </w:pPr>
    </w:p>
    <w:p>
      <w:pPr>
        <w:spacing w:line="480" w:lineRule="auto"/>
        <w:jc w:val="center"/>
        <w:rPr>
          <w:del w:id="2667" w:author="LWQ" w:date="2018-07-07T19:38:00Z"/>
        </w:rPr>
      </w:pPr>
      <w:del w:id="2668" w:author="Administrator" w:date="2018-07-07T11:45:00Z">
        <w:r>
          <w:rPr>
            <w:lang w:eastAsia="zh-CN"/>
          </w:rPr>
          <w:drawing>
            <wp:inline distT="0" distB="0" distL="114300" distR="114300">
              <wp:extent cx="2339975" cy="2339975"/>
              <wp:effectExtent l="0" t="0" r="3175" b="3175"/>
              <wp:docPr id="1" name="图片 45"/>
              <wp:cNvGraphicFramePr/>
              <a:graphic xmlns:a="http://schemas.openxmlformats.org/drawingml/2006/main">
                <a:graphicData uri="http://schemas.openxmlformats.org/drawingml/2006/picture">
                  <pic:pic xmlns:pic="http://schemas.openxmlformats.org/drawingml/2006/picture">
                    <pic:nvPicPr>
                      <pic:cNvPr id="1" name="图片 45"/>
                      <pic:cNvPicPr/>
                    </pic:nvPicPr>
                    <pic:blipFill>
                      <a:blip r:embed="rId128"/>
                      <a:srcRect l="4865" t="4439" r="7506" b="2034"/>
                      <a:stretch>
                        <a:fillRect/>
                      </a:stretch>
                    </pic:blipFill>
                    <pic:spPr>
                      <a:xfrm>
                        <a:off x="0" y="0"/>
                        <a:ext cx="2339975" cy="2339975"/>
                      </a:xfrm>
                      <a:prstGeom prst="rect">
                        <a:avLst/>
                      </a:prstGeom>
                      <a:noFill/>
                      <a:ln w="9525">
                        <a:noFill/>
                      </a:ln>
                    </pic:spPr>
                  </pic:pic>
                </a:graphicData>
              </a:graphic>
            </wp:inline>
          </w:drawing>
        </w:r>
      </w:del>
      <w:del w:id="2670" w:author="Administrator" w:date="2018-07-07T11:45:00Z">
        <w:r>
          <w:rPr>
            <w:lang w:eastAsia="zh-CN"/>
          </w:rPr>
          <w:drawing>
            <wp:inline distT="0" distB="0" distL="114300" distR="114300">
              <wp:extent cx="2339975" cy="2339975"/>
              <wp:effectExtent l="0" t="0" r="3175" b="3175"/>
              <wp:docPr id="17" name="图片 44"/>
              <wp:cNvGraphicFramePr/>
              <a:graphic xmlns:a="http://schemas.openxmlformats.org/drawingml/2006/main">
                <a:graphicData uri="http://schemas.openxmlformats.org/drawingml/2006/picture">
                  <pic:pic xmlns:pic="http://schemas.openxmlformats.org/drawingml/2006/picture">
                    <pic:nvPicPr>
                      <pic:cNvPr id="17" name="图片 44"/>
                      <pic:cNvPicPr/>
                    </pic:nvPicPr>
                    <pic:blipFill>
                      <a:blip r:embed="rId129"/>
                      <a:srcRect l="3572" t="5012" r="7145" b="2182"/>
                      <a:stretch>
                        <a:fillRect/>
                      </a:stretch>
                    </pic:blipFill>
                    <pic:spPr>
                      <a:xfrm>
                        <a:off x="0" y="0"/>
                        <a:ext cx="2339975" cy="2339975"/>
                      </a:xfrm>
                      <a:prstGeom prst="rect">
                        <a:avLst/>
                      </a:prstGeom>
                      <a:noFill/>
                      <a:ln w="9525">
                        <a:noFill/>
                      </a:ln>
                    </pic:spPr>
                  </pic:pic>
                </a:graphicData>
              </a:graphic>
            </wp:inline>
          </w:drawing>
        </w:r>
      </w:del>
    </w:p>
    <w:p>
      <w:pPr>
        <w:widowControl w:val="0"/>
        <w:numPr>
          <w:ilvl w:val="0"/>
          <w:numId w:val="0"/>
        </w:numPr>
        <w:spacing w:line="480" w:lineRule="auto"/>
        <w:jc w:val="center"/>
        <w:rPr>
          <w:del w:id="2673" w:author="LWQ" w:date="2018-07-07T19:38:00Z"/>
          <w:rFonts w:ascii="Times New Roman" w:hAnsi="Times New Roman" w:eastAsia="楷体" w:cs="Times New Roman"/>
          <w:sz w:val="18"/>
          <w:szCs w:val="18"/>
        </w:rPr>
        <w:pPrChange w:id="2672" w:author="LWQ" w:date="2018-07-07T19:39:00Z">
          <w:pPr>
            <w:widowControl w:val="0"/>
            <w:numPr>
              <w:ilvl w:val="0"/>
              <w:numId w:val="1"/>
            </w:numPr>
            <w:spacing w:line="480" w:lineRule="auto"/>
            <w:jc w:val="center"/>
          </w:pPr>
        </w:pPrChange>
      </w:pPr>
      <w:del w:id="2674" w:author="Administrator" w:date="2018-07-07T11:45:00Z">
        <w:r>
          <w:rPr>
            <w:rFonts w:ascii="Times New Roman" w:hAnsi="Times New Roman" w:eastAsia="楷体" w:cs="Times New Roman"/>
            <w:sz w:val="18"/>
            <w:szCs w:val="18"/>
          </w:rPr>
          <w:delText xml:space="preserve">                               (b)</w:delText>
        </w:r>
      </w:del>
    </w:p>
    <w:p>
      <w:pPr>
        <w:spacing w:line="480" w:lineRule="auto"/>
        <w:jc w:val="center"/>
        <w:rPr>
          <w:del w:id="2676" w:author="LWQ" w:date="2018-07-07T19:38:00Z"/>
          <w:rFonts w:ascii="Times New Roman" w:hAnsi="Times New Roman" w:eastAsia="楷体" w:cs="Times New Roman"/>
          <w:sz w:val="18"/>
          <w:szCs w:val="18"/>
        </w:rPr>
        <w:pPrChange w:id="2675" w:author="LWQ" w:date="2018-07-07T19:39:00Z">
          <w:pPr>
            <w:pStyle w:val="2"/>
            <w:jc w:val="center"/>
          </w:pPr>
        </w:pPrChange>
      </w:pPr>
      <w:del w:id="2677" w:author="Administrator" w:date="2018-07-07T11:45:00Z">
        <w:r>
          <w:rPr>
            <w:rFonts w:ascii="Times New Roman" w:hAnsi="Times New Roman" w:eastAsia="楷体" w:cs="Times New Roman"/>
            <w:sz w:val="18"/>
            <w:szCs w:val="18"/>
          </w:rPr>
          <w:delText>Figure 3</w:delText>
        </w:r>
      </w:del>
    </w:p>
    <w:p>
      <w:pPr>
        <w:spacing w:line="480" w:lineRule="auto"/>
        <w:jc w:val="center"/>
        <w:rPr>
          <w:del w:id="2679" w:author="LWQ" w:date="2018-07-07T19:38:00Z"/>
          <w:rFonts w:ascii="Times New Roman" w:hAnsi="Times New Roman" w:eastAsia="楷体" w:cs="Times New Roman"/>
          <w:sz w:val="18"/>
          <w:szCs w:val="18"/>
        </w:rPr>
        <w:pPrChange w:id="2678" w:author="LWQ" w:date="2018-07-07T19:39:00Z">
          <w:pPr>
            <w:pStyle w:val="2"/>
            <w:jc w:val="center"/>
          </w:pPr>
        </w:pPrChange>
      </w:pPr>
    </w:p>
    <w:p>
      <w:pPr>
        <w:spacing w:line="480" w:lineRule="auto"/>
        <w:jc w:val="center"/>
        <w:rPr>
          <w:del w:id="2681" w:author="LWQ" w:date="2018-07-07T19:38:00Z"/>
          <w:rFonts w:ascii="Times New Roman" w:hAnsi="Times New Roman" w:eastAsia="楷体" w:cs="Times New Roman"/>
          <w:sz w:val="18"/>
          <w:szCs w:val="18"/>
        </w:rPr>
        <w:pPrChange w:id="2680" w:author="LWQ" w:date="2018-07-07T19:39:00Z">
          <w:pPr>
            <w:pStyle w:val="2"/>
            <w:jc w:val="center"/>
          </w:pPr>
        </w:pPrChange>
      </w:pPr>
    </w:p>
    <w:p>
      <w:pPr>
        <w:spacing w:line="480" w:lineRule="auto"/>
        <w:jc w:val="center"/>
        <w:rPr>
          <w:del w:id="2683" w:author="LWQ" w:date="2018-07-07T19:38:00Z"/>
          <w:rFonts w:ascii="Times New Roman" w:hAnsi="Times New Roman" w:eastAsia="楷体" w:cs="Times New Roman"/>
          <w:sz w:val="18"/>
          <w:szCs w:val="18"/>
        </w:rPr>
        <w:pPrChange w:id="2682" w:author="LWQ" w:date="2018-07-07T19:39:00Z">
          <w:pPr>
            <w:pStyle w:val="2"/>
            <w:jc w:val="center"/>
          </w:pPr>
        </w:pPrChange>
      </w:pPr>
    </w:p>
    <w:p>
      <w:pPr>
        <w:spacing w:line="480" w:lineRule="auto"/>
        <w:jc w:val="center"/>
        <w:rPr>
          <w:del w:id="2685" w:author="LWQ" w:date="2018-07-07T19:38:00Z"/>
          <w:rFonts w:ascii="Times New Roman" w:hAnsi="Times New Roman" w:eastAsia="楷体" w:cs="Times New Roman"/>
          <w:sz w:val="18"/>
          <w:szCs w:val="18"/>
        </w:rPr>
        <w:pPrChange w:id="2684" w:author="LWQ" w:date="2018-07-07T19:39:00Z">
          <w:pPr>
            <w:pStyle w:val="2"/>
            <w:jc w:val="center"/>
          </w:pPr>
        </w:pPrChange>
      </w:pPr>
    </w:p>
    <w:p>
      <w:pPr>
        <w:spacing w:line="480" w:lineRule="auto"/>
        <w:jc w:val="center"/>
        <w:rPr>
          <w:del w:id="2686" w:author="LWQ" w:date="2018-07-07T19:38:00Z"/>
        </w:rPr>
      </w:pPr>
      <w:del w:id="2687" w:author="Administrator" w:date="2018-07-07T11:50:00Z">
        <w:r>
          <w:rPr>
            <w:rFonts w:asciiTheme="minorHAnsi" w:hAnsiTheme="minorHAnsi" w:cstheme="minorBidi"/>
            <w:sz w:val="24"/>
            <w:szCs w:val="24"/>
            <w:lang w:eastAsia="zh-CN"/>
            <w:rPrChange w:id="2690" w:author="" w:date="">
              <w:rPr>
                <w:rFonts w:ascii="Tahoma" w:hAnsi="Tahoma" w:cs="Tahoma"/>
                <w:sz w:val="16"/>
                <w:szCs w:val="16"/>
                <w:lang w:eastAsia="zh-CN"/>
              </w:rPr>
            </w:rPrChange>
          </w:rPr>
          <w:drawing>
            <wp:inline distT="0" distB="0" distL="114300" distR="114300">
              <wp:extent cx="2339975" cy="2339975"/>
              <wp:effectExtent l="0" t="0" r="3175" b="3175"/>
              <wp:docPr id="22" name="图片 33"/>
              <wp:cNvGraphicFramePr/>
              <a:graphic xmlns:a="http://schemas.openxmlformats.org/drawingml/2006/main">
                <a:graphicData uri="http://schemas.openxmlformats.org/drawingml/2006/picture">
                  <pic:pic xmlns:pic="http://schemas.openxmlformats.org/drawingml/2006/picture">
                    <pic:nvPicPr>
                      <pic:cNvPr id="22" name="图片 33"/>
                      <pic:cNvPicPr/>
                    </pic:nvPicPr>
                    <pic:blipFill>
                      <a:blip r:embed="rId130"/>
                      <a:srcRect l="4017" t="1997" r="7298" b="2386"/>
                      <a:stretch>
                        <a:fillRect/>
                      </a:stretch>
                    </pic:blipFill>
                    <pic:spPr>
                      <a:xfrm>
                        <a:off x="0" y="0"/>
                        <a:ext cx="2339975" cy="2339975"/>
                      </a:xfrm>
                      <a:prstGeom prst="rect">
                        <a:avLst/>
                      </a:prstGeom>
                      <a:noFill/>
                      <a:ln w="9525">
                        <a:noFill/>
                      </a:ln>
                    </pic:spPr>
                  </pic:pic>
                </a:graphicData>
              </a:graphic>
            </wp:inline>
          </w:drawing>
        </w:r>
      </w:del>
    </w:p>
    <w:p>
      <w:pPr>
        <w:spacing w:line="480" w:lineRule="auto"/>
        <w:jc w:val="center"/>
        <w:rPr>
          <w:del w:id="2691" w:author="LWQ" w:date="2018-07-07T19:38:00Z"/>
          <w:rFonts w:ascii="Times New Roman" w:hAnsi="Times New Roman" w:eastAsia="楷体" w:cs="Times New Roman"/>
          <w:sz w:val="18"/>
          <w:szCs w:val="18"/>
        </w:rPr>
      </w:pPr>
      <w:del w:id="2692" w:author="Administrator" w:date="2018-07-07T11:50:00Z">
        <w:r>
          <w:rPr>
            <w:rFonts w:ascii="Times New Roman" w:hAnsi="Times New Roman" w:eastAsia="楷体" w:cs="Times New Roman"/>
            <w:sz w:val="18"/>
            <w:szCs w:val="18"/>
          </w:rPr>
          <w:delText xml:space="preserve">Figure 4 </w:delText>
        </w:r>
      </w:del>
    </w:p>
    <w:p>
      <w:pPr>
        <w:spacing w:line="480" w:lineRule="auto"/>
        <w:jc w:val="center"/>
        <w:rPr>
          <w:del w:id="2694" w:author="LWQ" w:date="2018-07-07T19:38:00Z"/>
        </w:rPr>
        <w:pPrChange w:id="2693" w:author="LWQ" w:date="2018-07-07T19:39:00Z">
          <w:pPr>
            <w:pStyle w:val="2"/>
            <w:jc w:val="center"/>
          </w:pPr>
        </w:pPrChange>
      </w:pPr>
    </w:p>
    <w:p>
      <w:pPr>
        <w:spacing w:line="480" w:lineRule="auto"/>
        <w:jc w:val="center"/>
        <w:rPr>
          <w:del w:id="2695" w:author="LWQ" w:date="2018-07-07T19:38:00Z"/>
          <w:rFonts w:ascii="Times New Roman" w:hAnsi="Times New Roman" w:eastAsia="楷体" w:cs="Times New Roman"/>
          <w:b/>
          <w:bCs/>
          <w:sz w:val="28"/>
          <w:szCs w:val="28"/>
        </w:rPr>
      </w:pPr>
      <w:del w:id="2696" w:author="Administrator" w:date="2018-07-07T11:50:00Z">
        <w:r>
          <w:rPr>
            <w:rFonts w:asciiTheme="minorHAnsi" w:hAnsiTheme="minorHAnsi" w:cstheme="minorBidi"/>
            <w:sz w:val="24"/>
            <w:szCs w:val="24"/>
            <w:lang w:eastAsia="zh-CN"/>
            <w:rPrChange w:id="2699" w:author="" w:date="">
              <w:rPr>
                <w:rFonts w:ascii="Tahoma" w:hAnsi="Tahoma" w:cs="Tahoma"/>
                <w:sz w:val="16"/>
                <w:szCs w:val="16"/>
                <w:lang w:eastAsia="zh-CN"/>
              </w:rPr>
            </w:rPrChange>
          </w:rPr>
          <w:drawing>
            <wp:inline distT="0" distB="0" distL="114300" distR="114300">
              <wp:extent cx="2339975" cy="2339975"/>
              <wp:effectExtent l="0" t="0" r="3175" b="3175"/>
              <wp:docPr id="25" name="图片 44"/>
              <wp:cNvGraphicFramePr/>
              <a:graphic xmlns:a="http://schemas.openxmlformats.org/drawingml/2006/main">
                <a:graphicData uri="http://schemas.openxmlformats.org/drawingml/2006/picture">
                  <pic:pic xmlns:pic="http://schemas.openxmlformats.org/drawingml/2006/picture">
                    <pic:nvPicPr>
                      <pic:cNvPr id="25" name="图片 44"/>
                      <pic:cNvPicPr/>
                    </pic:nvPicPr>
                    <pic:blipFill>
                      <a:blip r:embed="rId132"/>
                      <a:srcRect l="4907" t="1794" r="6700" b="1794"/>
                      <a:stretch>
                        <a:fillRect/>
                      </a:stretch>
                    </pic:blipFill>
                    <pic:spPr>
                      <a:xfrm>
                        <a:off x="0" y="0"/>
                        <a:ext cx="2339975" cy="2339975"/>
                      </a:xfrm>
                      <a:prstGeom prst="rect">
                        <a:avLst/>
                      </a:prstGeom>
                      <a:noFill/>
                      <a:ln w="9525">
                        <a:noFill/>
                      </a:ln>
                    </pic:spPr>
                  </pic:pic>
                </a:graphicData>
              </a:graphic>
            </wp:inline>
          </w:drawing>
        </w:r>
      </w:del>
      <w:del w:id="2700" w:author="Administrator" w:date="2018-07-07T11:50:00Z">
        <w:r>
          <w:rPr>
            <w:rFonts w:asciiTheme="minorHAnsi" w:hAnsiTheme="minorHAnsi" w:cstheme="minorBidi"/>
            <w:sz w:val="24"/>
            <w:szCs w:val="24"/>
            <w:lang w:eastAsia="zh-CN"/>
            <w:rPrChange w:id="2703" w:author="" w:date="">
              <w:rPr>
                <w:rFonts w:ascii="Tahoma" w:hAnsi="Tahoma" w:cs="Tahoma"/>
                <w:sz w:val="16"/>
                <w:szCs w:val="16"/>
                <w:lang w:eastAsia="zh-CN"/>
              </w:rPr>
            </w:rPrChange>
          </w:rPr>
          <w:drawing>
            <wp:inline distT="0" distB="0" distL="114300" distR="114300">
              <wp:extent cx="2339975" cy="2339975"/>
              <wp:effectExtent l="0" t="0" r="3175" b="3175"/>
              <wp:docPr id="3" name="图片 45"/>
              <wp:cNvGraphicFramePr/>
              <a:graphic xmlns:a="http://schemas.openxmlformats.org/drawingml/2006/main">
                <a:graphicData uri="http://schemas.openxmlformats.org/drawingml/2006/picture">
                  <pic:pic xmlns:pic="http://schemas.openxmlformats.org/drawingml/2006/picture">
                    <pic:nvPicPr>
                      <pic:cNvPr id="3" name="图片 45"/>
                      <pic:cNvPicPr/>
                    </pic:nvPicPr>
                    <pic:blipFill>
                      <a:blip r:embed="rId134"/>
                      <a:srcRect l="5143" t="1665" r="6116" b="1480"/>
                      <a:stretch>
                        <a:fillRect/>
                      </a:stretch>
                    </pic:blipFill>
                    <pic:spPr>
                      <a:xfrm>
                        <a:off x="0" y="0"/>
                        <a:ext cx="2339975" cy="2339975"/>
                      </a:xfrm>
                      <a:prstGeom prst="rect">
                        <a:avLst/>
                      </a:prstGeom>
                      <a:noFill/>
                      <a:ln w="9525">
                        <a:noFill/>
                      </a:ln>
                    </pic:spPr>
                  </pic:pic>
                </a:graphicData>
              </a:graphic>
            </wp:inline>
          </w:drawing>
        </w:r>
      </w:del>
    </w:p>
    <w:p>
      <w:pPr>
        <w:widowControl w:val="0"/>
        <w:spacing w:line="480" w:lineRule="auto"/>
        <w:jc w:val="center"/>
        <w:rPr>
          <w:del w:id="2704" w:author="LWQ" w:date="2018-07-07T19:38:00Z"/>
          <w:rFonts w:ascii="Times New Roman" w:hAnsi="Times New Roman" w:eastAsia="楷体" w:cs="Times New Roman"/>
          <w:sz w:val="18"/>
          <w:szCs w:val="18"/>
        </w:rPr>
      </w:pPr>
      <w:del w:id="2705" w:author="Administrator" w:date="2018-07-07T11:50:00Z">
        <w:r>
          <w:rPr>
            <w:rFonts w:ascii="Times New Roman" w:hAnsi="Times New Roman" w:eastAsia="楷体" w:cs="Times New Roman"/>
            <w:sz w:val="18"/>
            <w:szCs w:val="18"/>
          </w:rPr>
          <w:delText xml:space="preserve">(a)                                       (b)     </w:delText>
        </w:r>
      </w:del>
    </w:p>
    <w:p>
      <w:pPr>
        <w:spacing w:line="480" w:lineRule="auto"/>
        <w:jc w:val="center"/>
        <w:rPr>
          <w:del w:id="2706" w:author="LWQ" w:date="2018-07-07T19:38:00Z"/>
          <w:rFonts w:ascii="Times New Roman" w:hAnsi="Times New Roman" w:eastAsia="楷体" w:cs="Times New Roman"/>
          <w:sz w:val="18"/>
          <w:szCs w:val="18"/>
        </w:rPr>
      </w:pPr>
      <w:del w:id="2707" w:author="Administrator" w:date="2018-07-07T11:50:00Z">
        <w:r>
          <w:rPr>
            <w:lang w:eastAsia="zh-CN"/>
          </w:rPr>
          <w:drawing>
            <wp:inline distT="0" distB="0" distL="114300" distR="114300">
              <wp:extent cx="2339975" cy="2339975"/>
              <wp:effectExtent l="0" t="0" r="3175" b="3175"/>
              <wp:docPr id="29" name="图片 46"/>
              <wp:cNvGraphicFramePr/>
              <a:graphic xmlns:a="http://schemas.openxmlformats.org/drawingml/2006/main">
                <a:graphicData uri="http://schemas.openxmlformats.org/drawingml/2006/picture">
                  <pic:pic xmlns:pic="http://schemas.openxmlformats.org/drawingml/2006/picture">
                    <pic:nvPicPr>
                      <pic:cNvPr id="29" name="图片 46"/>
                      <pic:cNvPicPr/>
                    </pic:nvPicPr>
                    <pic:blipFill>
                      <a:blip r:embed="rId136"/>
                      <a:srcRect l="5518" t="1184" r="5366" b="1794"/>
                      <a:stretch>
                        <a:fillRect/>
                      </a:stretch>
                    </pic:blipFill>
                    <pic:spPr>
                      <a:xfrm>
                        <a:off x="0" y="0"/>
                        <a:ext cx="2339975" cy="2339975"/>
                      </a:xfrm>
                      <a:prstGeom prst="rect">
                        <a:avLst/>
                      </a:prstGeom>
                      <a:noFill/>
                      <a:ln w="9525">
                        <a:noFill/>
                      </a:ln>
                    </pic:spPr>
                  </pic:pic>
                </a:graphicData>
              </a:graphic>
            </wp:inline>
          </w:drawing>
        </w:r>
      </w:del>
      <w:del w:id="2709" w:author="Administrator" w:date="2018-07-07T11:50:00Z">
        <w:r>
          <w:rPr>
            <w:lang w:eastAsia="zh-CN"/>
          </w:rPr>
          <w:drawing>
            <wp:inline distT="0" distB="0" distL="114300" distR="114300">
              <wp:extent cx="2339975" cy="2339975"/>
              <wp:effectExtent l="0" t="0" r="3175" b="3175"/>
              <wp:docPr id="30" name="图片 47"/>
              <wp:cNvGraphicFramePr/>
              <a:graphic xmlns:a="http://schemas.openxmlformats.org/drawingml/2006/main">
                <a:graphicData uri="http://schemas.openxmlformats.org/drawingml/2006/picture">
                  <pic:pic xmlns:pic="http://schemas.openxmlformats.org/drawingml/2006/picture">
                    <pic:nvPicPr>
                      <pic:cNvPr id="30" name="图片 47"/>
                      <pic:cNvPicPr/>
                    </pic:nvPicPr>
                    <pic:blipFill>
                      <a:blip r:embed="rId138"/>
                      <a:srcRect l="4921" t="1184" r="5657" b="1591"/>
                      <a:stretch>
                        <a:fillRect/>
                      </a:stretch>
                    </pic:blipFill>
                    <pic:spPr>
                      <a:xfrm>
                        <a:off x="0" y="0"/>
                        <a:ext cx="2339975" cy="2339975"/>
                      </a:xfrm>
                      <a:prstGeom prst="rect">
                        <a:avLst/>
                      </a:prstGeom>
                      <a:noFill/>
                      <a:ln w="9525">
                        <a:noFill/>
                      </a:ln>
                    </pic:spPr>
                  </pic:pic>
                </a:graphicData>
              </a:graphic>
            </wp:inline>
          </w:drawing>
        </w:r>
      </w:del>
    </w:p>
    <w:p>
      <w:pPr>
        <w:spacing w:line="480" w:lineRule="auto"/>
        <w:jc w:val="center"/>
        <w:rPr>
          <w:del w:id="2711" w:author="LWQ" w:date="2018-07-07T19:38:00Z"/>
          <w:rFonts w:ascii="Times New Roman" w:hAnsi="Times New Roman" w:eastAsia="楷体" w:cs="Times New Roman"/>
          <w:sz w:val="18"/>
          <w:szCs w:val="18"/>
        </w:rPr>
      </w:pPr>
      <w:del w:id="2712" w:author="Administrator" w:date="2018-07-07T11:50:00Z">
        <w:r>
          <w:rPr>
            <w:rFonts w:ascii="Times New Roman" w:hAnsi="Times New Roman" w:eastAsia="楷体" w:cs="Times New Roman"/>
            <w:sz w:val="18"/>
            <w:szCs w:val="18"/>
          </w:rPr>
          <w:delText>(c)                                 (d)</w:delText>
        </w:r>
      </w:del>
    </w:p>
    <w:p>
      <w:pPr>
        <w:spacing w:line="480" w:lineRule="auto"/>
        <w:jc w:val="center"/>
        <w:rPr>
          <w:del w:id="2714" w:author="LWQ" w:date="2018-07-07T19:38:00Z"/>
          <w:rFonts w:ascii="Times New Roman" w:hAnsi="Times New Roman" w:eastAsia="楷体" w:cs="Times New Roman"/>
          <w:sz w:val="18"/>
          <w:szCs w:val="18"/>
        </w:rPr>
        <w:pPrChange w:id="2713" w:author="LWQ" w:date="2018-07-07T19:39:00Z">
          <w:pPr>
            <w:pStyle w:val="2"/>
            <w:jc w:val="center"/>
          </w:pPr>
        </w:pPrChange>
      </w:pPr>
      <w:del w:id="2715" w:author="Administrator" w:date="2018-07-07T11:50:00Z">
        <w:r>
          <w:rPr>
            <w:rFonts w:ascii="Times New Roman" w:hAnsi="Times New Roman" w:eastAsia="楷体" w:cs="Times New Roman"/>
            <w:sz w:val="18"/>
            <w:szCs w:val="18"/>
          </w:rPr>
          <w:delText>Figure 5</w:delText>
        </w:r>
      </w:del>
    </w:p>
    <w:p>
      <w:pPr>
        <w:spacing w:line="480" w:lineRule="auto"/>
        <w:jc w:val="center"/>
        <w:rPr>
          <w:del w:id="2717" w:author="LWQ" w:date="2018-07-07T19:38:00Z"/>
          <w:rFonts w:ascii="Times New Roman" w:hAnsi="Times New Roman" w:eastAsia="楷体" w:cs="Times New Roman"/>
          <w:sz w:val="18"/>
          <w:szCs w:val="18"/>
        </w:rPr>
        <w:pPrChange w:id="2716" w:author="LWQ" w:date="2018-07-07T19:39:00Z">
          <w:pPr>
            <w:pStyle w:val="2"/>
            <w:jc w:val="center"/>
          </w:pPr>
        </w:pPrChange>
      </w:pPr>
    </w:p>
    <w:p>
      <w:pPr>
        <w:spacing w:line="480" w:lineRule="auto"/>
        <w:jc w:val="center"/>
        <w:rPr>
          <w:del w:id="2719" w:author="LWQ" w:date="2018-07-07T19:38:00Z"/>
          <w:rFonts w:ascii="Times New Roman" w:hAnsi="Times New Roman" w:eastAsia="楷体" w:cs="Times New Roman"/>
          <w:sz w:val="18"/>
          <w:szCs w:val="18"/>
        </w:rPr>
        <w:pPrChange w:id="2718" w:author="LWQ" w:date="2018-07-07T19:39:00Z">
          <w:pPr>
            <w:pStyle w:val="2"/>
            <w:jc w:val="center"/>
          </w:pPr>
        </w:pPrChange>
      </w:pPr>
    </w:p>
    <w:p>
      <w:pPr>
        <w:spacing w:line="480" w:lineRule="auto"/>
        <w:jc w:val="center"/>
        <w:rPr>
          <w:del w:id="2721" w:author="LWQ" w:date="2018-07-07T19:38:00Z"/>
          <w:rFonts w:ascii="Times New Roman" w:hAnsi="Times New Roman" w:eastAsia="楷体" w:cs="Times New Roman"/>
          <w:sz w:val="18"/>
          <w:szCs w:val="18"/>
        </w:rPr>
        <w:pPrChange w:id="2720" w:author="LWQ" w:date="2018-07-07T19:39:00Z">
          <w:pPr>
            <w:pStyle w:val="2"/>
            <w:jc w:val="center"/>
          </w:pPr>
        </w:pPrChange>
      </w:pPr>
    </w:p>
    <w:p>
      <w:pPr>
        <w:spacing w:line="480" w:lineRule="auto"/>
        <w:jc w:val="center"/>
        <w:rPr>
          <w:del w:id="2722" w:author="LWQ" w:date="2018-07-07T19:38:00Z"/>
          <w:rFonts w:ascii="Times New Roman" w:hAnsi="Times New Roman" w:eastAsia="楷体" w:cs="Times New Roman"/>
          <w:sz w:val="18"/>
          <w:szCs w:val="18"/>
        </w:rPr>
      </w:pPr>
      <w:del w:id="2723" w:author="LWQ" w:date="2018-07-07T19:38:00Z">
        <w:r>
          <w:rPr>
            <w:rFonts w:ascii="Times New Roman" w:hAnsi="Times New Roman" w:eastAsia="楷体" w:cs="Times New Roman"/>
            <w:sz w:val="18"/>
            <w:szCs w:val="18"/>
            <w:lang w:eastAsia="zh-CN"/>
            <w:rPrChange w:id="2726" w:author="" w:date="">
              <w:rPr>
                <w:rFonts w:ascii="Tahoma" w:hAnsi="Tahoma" w:cs="Tahoma"/>
                <w:sz w:val="16"/>
                <w:szCs w:val="16"/>
                <w:lang w:eastAsia="zh-CN"/>
              </w:rPr>
            </w:rPrChange>
          </w:rPr>
          <w:drawing>
            <wp:inline distT="0" distB="0" distL="0" distR="0">
              <wp:extent cx="2340610" cy="2340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0">
                        <a:extLst>
                          <a:ext uri="{28A0092B-C50C-407E-A947-70E740481C1C}">
                            <a14:useLocalDpi xmlns:a14="http://schemas.microsoft.com/office/drawing/2010/main" val="0"/>
                          </a:ext>
                        </a:extLst>
                      </a:blip>
                      <a:srcRect l="1942" t="1849" r="6227"/>
                      <a:stretch>
                        <a:fillRect/>
                      </a:stretch>
                    </pic:blipFill>
                    <pic:spPr>
                      <a:xfrm>
                        <a:off x="0" y="0"/>
                        <a:ext cx="2340864" cy="2340864"/>
                      </a:xfrm>
                      <a:prstGeom prst="rect">
                        <a:avLst/>
                      </a:prstGeom>
                      <a:noFill/>
                      <a:ln>
                        <a:noFill/>
                      </a:ln>
                    </pic:spPr>
                  </pic:pic>
                </a:graphicData>
              </a:graphic>
            </wp:inline>
          </w:drawing>
        </w:r>
      </w:del>
    </w:p>
    <w:p>
      <w:pPr>
        <w:spacing w:line="480" w:lineRule="auto"/>
        <w:jc w:val="center"/>
        <w:rPr>
          <w:del w:id="2728" w:author="LWQ" w:date="2018-07-07T19:38:00Z"/>
          <w:rFonts w:ascii="Times New Roman" w:hAnsi="Times New Roman" w:cs="Times New Roman"/>
          <w:color w:val="000000"/>
          <w:sz w:val="18"/>
          <w:szCs w:val="18"/>
        </w:rPr>
        <w:pPrChange w:id="2727" w:author="LWQ" w:date="2018-07-07T19:39:00Z">
          <w:pPr>
            <w:pStyle w:val="2"/>
            <w:jc w:val="center"/>
          </w:pPr>
        </w:pPrChange>
      </w:pPr>
      <w:del w:id="2729" w:author="LWQ" w:date="2018-07-07T19:38:00Z">
        <w:r>
          <w:rPr>
            <w:rFonts w:ascii="Times New Roman" w:hAnsi="Times New Roman" w:cs="Times New Roman"/>
            <w:color w:val="000000"/>
            <w:sz w:val="18"/>
            <w:szCs w:val="18"/>
          </w:rPr>
          <w:delText>Figure 6</w:delText>
        </w:r>
      </w:del>
    </w:p>
    <w:p>
      <w:pPr>
        <w:spacing w:line="480" w:lineRule="auto"/>
        <w:jc w:val="center"/>
        <w:rPr>
          <w:del w:id="2731" w:author="LWQ" w:date="2018-07-07T19:38:00Z"/>
          <w:rFonts w:ascii="Times New Roman" w:hAnsi="Times New Roman" w:cs="Times New Roman"/>
          <w:color w:val="000000"/>
          <w:sz w:val="18"/>
          <w:szCs w:val="18"/>
        </w:rPr>
        <w:pPrChange w:id="2730" w:author="LWQ" w:date="2018-07-07T19:39:00Z">
          <w:pPr>
            <w:pStyle w:val="2"/>
            <w:jc w:val="center"/>
          </w:pPr>
        </w:pPrChange>
      </w:pPr>
    </w:p>
    <w:p>
      <w:pPr>
        <w:spacing w:line="480" w:lineRule="auto"/>
        <w:jc w:val="center"/>
        <w:rPr>
          <w:del w:id="2733" w:author="LWQ" w:date="2018-07-07T19:38:00Z"/>
          <w:rFonts w:ascii="Times New Roman" w:hAnsi="Times New Roman" w:cs="Times New Roman"/>
          <w:color w:val="000000"/>
          <w:sz w:val="18"/>
          <w:szCs w:val="18"/>
        </w:rPr>
        <w:pPrChange w:id="2732" w:author="LWQ" w:date="2018-07-07T19:39:00Z">
          <w:pPr>
            <w:pStyle w:val="2"/>
            <w:jc w:val="center"/>
          </w:pPr>
        </w:pPrChange>
      </w:pPr>
    </w:p>
    <w:p>
      <w:pPr>
        <w:spacing w:line="480" w:lineRule="auto"/>
        <w:jc w:val="center"/>
        <w:rPr>
          <w:del w:id="2735" w:author="LWQ" w:date="2018-07-07T19:38:00Z"/>
          <w:rFonts w:ascii="Times New Roman" w:hAnsi="Times New Roman" w:cs="Times New Roman"/>
          <w:color w:val="000000"/>
          <w:sz w:val="18"/>
          <w:szCs w:val="18"/>
        </w:rPr>
        <w:pPrChange w:id="2734" w:author="LWQ" w:date="2018-07-07T19:39:00Z">
          <w:pPr>
            <w:pStyle w:val="2"/>
            <w:jc w:val="center"/>
          </w:pPr>
        </w:pPrChange>
      </w:pPr>
    </w:p>
    <w:p>
      <w:pPr>
        <w:spacing w:line="480" w:lineRule="auto"/>
        <w:jc w:val="center"/>
        <w:rPr>
          <w:del w:id="2736" w:author="LWQ" w:date="2018-07-07T19:38:00Z"/>
          <w:rFonts w:ascii="Times New Roman" w:hAnsi="Times New Roman" w:eastAsia="楷体" w:cs="Times New Roman"/>
        </w:rPr>
      </w:pPr>
      <w:del w:id="2737" w:author="LWQ" w:date="2018-07-07T19:38:00Z">
        <w:r>
          <w:rPr>
            <w:rFonts w:ascii="Times New Roman" w:hAnsi="Times New Roman" w:eastAsia="楷体" w:cs="Times New Roman"/>
            <w:sz w:val="24"/>
            <w:szCs w:val="24"/>
            <w:lang w:eastAsia="zh-CN"/>
            <w:rPrChange w:id="2740" w:author="" w:date="">
              <w:rPr>
                <w:rFonts w:ascii="Tahoma" w:hAnsi="Tahoma" w:cs="Tahoma"/>
                <w:sz w:val="16"/>
                <w:szCs w:val="16"/>
                <w:lang w:eastAsia="zh-CN"/>
              </w:rPr>
            </w:rPrChange>
          </w:rPr>
          <w:drawing>
            <wp:inline distT="0" distB="0" distL="0" distR="0">
              <wp:extent cx="2340610" cy="2340610"/>
              <wp:effectExtent l="0" t="0" r="2540" b="254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1"/>
                      <a:srcRect l="3452" t="8112" r="3808" b="4576"/>
                      <a:stretch>
                        <a:fillRect/>
                      </a:stretch>
                    </pic:blipFill>
                    <pic:spPr>
                      <a:xfrm>
                        <a:off x="0" y="0"/>
                        <a:ext cx="2340864" cy="2340864"/>
                      </a:xfrm>
                      <a:prstGeom prst="rect">
                        <a:avLst/>
                      </a:prstGeom>
                      <a:ln>
                        <a:noFill/>
                      </a:ln>
                    </pic:spPr>
                  </pic:pic>
                </a:graphicData>
              </a:graphic>
            </wp:inline>
          </w:drawing>
        </w:r>
      </w:del>
      <w:del w:id="2741" w:author="LWQ" w:date="2018-07-07T19:38:00Z">
        <w:r>
          <w:rPr>
            <w:rFonts w:ascii="Times New Roman" w:hAnsi="Times New Roman" w:eastAsia="楷体" w:cs="Times New Roman"/>
            <w:sz w:val="24"/>
            <w:szCs w:val="24"/>
            <w:lang w:eastAsia="zh-CN"/>
            <w:rPrChange w:id="2744" w:author="" w:date="">
              <w:rPr>
                <w:rFonts w:ascii="Tahoma" w:hAnsi="Tahoma" w:cs="Tahoma"/>
                <w:sz w:val="16"/>
                <w:szCs w:val="16"/>
                <w:lang w:eastAsia="zh-CN"/>
              </w:rPr>
            </w:rPrChange>
          </w:rPr>
          <w:drawing>
            <wp:inline distT="0" distB="0" distL="0" distR="0">
              <wp:extent cx="2340610" cy="2340610"/>
              <wp:effectExtent l="0" t="0" r="2540" b="254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2"/>
                      <a:srcRect l="4727" t="6760" r="3406" b="5159"/>
                      <a:stretch>
                        <a:fillRect/>
                      </a:stretch>
                    </pic:blipFill>
                    <pic:spPr>
                      <a:xfrm>
                        <a:off x="0" y="0"/>
                        <a:ext cx="2340864" cy="2340864"/>
                      </a:xfrm>
                      <a:prstGeom prst="rect">
                        <a:avLst/>
                      </a:prstGeom>
                      <a:ln>
                        <a:noFill/>
                      </a:ln>
                    </pic:spPr>
                  </pic:pic>
                </a:graphicData>
              </a:graphic>
            </wp:inline>
          </w:drawing>
        </w:r>
      </w:del>
    </w:p>
    <w:p>
      <w:pPr>
        <w:numPr>
          <w:ilvl w:val="0"/>
          <w:numId w:val="0"/>
        </w:numPr>
        <w:spacing w:line="480" w:lineRule="auto"/>
        <w:jc w:val="center"/>
        <w:rPr>
          <w:del w:id="2746" w:author="LWQ" w:date="2018-07-07T19:38:00Z"/>
          <w:rFonts w:ascii="Times New Roman" w:hAnsi="Times New Roman" w:eastAsia="楷体" w:cs="Times New Roman"/>
          <w:sz w:val="18"/>
          <w:szCs w:val="18"/>
        </w:rPr>
        <w:pPrChange w:id="2745" w:author="LWQ" w:date="2018-07-07T19:39:00Z">
          <w:pPr>
            <w:numPr>
              <w:ilvl w:val="255"/>
              <w:numId w:val="0"/>
            </w:numPr>
            <w:spacing w:line="480" w:lineRule="auto"/>
            <w:jc w:val="center"/>
          </w:pPr>
        </w:pPrChange>
      </w:pPr>
      <w:del w:id="2747" w:author="LWQ" w:date="2018-07-07T19:38:00Z">
        <w:r>
          <w:rPr>
            <w:rFonts w:ascii="Times New Roman" w:hAnsi="Times New Roman" w:eastAsia="楷体" w:cs="Times New Roman"/>
            <w:sz w:val="18"/>
            <w:szCs w:val="18"/>
          </w:rPr>
          <w:delText>(a)                                    (b)</w:delText>
        </w:r>
      </w:del>
    </w:p>
    <w:p>
      <w:pPr>
        <w:spacing w:line="480" w:lineRule="auto"/>
        <w:jc w:val="center"/>
        <w:rPr>
          <w:del w:id="2748" w:author="LWQ" w:date="2018-07-07T19:38:00Z"/>
          <w:rFonts w:ascii="Times New Roman" w:hAnsi="Times New Roman" w:eastAsia="楷体" w:cs="Times New Roman"/>
        </w:rPr>
      </w:pPr>
    </w:p>
    <w:p>
      <w:pPr>
        <w:spacing w:line="480" w:lineRule="auto"/>
        <w:jc w:val="center"/>
        <w:rPr>
          <w:del w:id="2749" w:author="LWQ" w:date="2018-07-07T19:38:00Z"/>
          <w:rFonts w:ascii="Times New Roman" w:hAnsi="Times New Roman" w:eastAsia="楷体" w:cs="Times New Roman"/>
        </w:rPr>
      </w:pPr>
      <w:del w:id="2750" w:author="LWQ" w:date="2018-07-07T19:38:00Z">
        <w:r>
          <w:rPr>
            <w:rFonts w:ascii="Times New Roman" w:hAnsi="Times New Roman" w:eastAsia="楷体" w:cs="Times New Roman"/>
            <w:lang w:eastAsia="zh-CN"/>
            <w:rPrChange w:id="2753" w:author="" w:date="">
              <w:rPr>
                <w:lang w:eastAsia="zh-CN"/>
              </w:rPr>
            </w:rPrChange>
          </w:rPr>
          <w:drawing>
            <wp:inline distT="0" distB="0" distL="0" distR="0">
              <wp:extent cx="2340610" cy="2340610"/>
              <wp:effectExtent l="0" t="0" r="2540" b="254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5"/>
                      <a:srcRect l="4117" t="8067" r="3347" b="5814"/>
                      <a:stretch>
                        <a:fillRect/>
                      </a:stretch>
                    </pic:blipFill>
                    <pic:spPr>
                      <a:xfrm>
                        <a:off x="0" y="0"/>
                        <a:ext cx="2340864" cy="2340864"/>
                      </a:xfrm>
                      <a:prstGeom prst="rect">
                        <a:avLst/>
                      </a:prstGeom>
                      <a:ln>
                        <a:noFill/>
                      </a:ln>
                    </pic:spPr>
                  </pic:pic>
                </a:graphicData>
              </a:graphic>
            </wp:inline>
          </w:drawing>
        </w:r>
      </w:del>
      <w:del w:id="2754" w:author="LWQ" w:date="2018-07-07T19:38:00Z">
        <w:r>
          <w:rPr>
            <w:rFonts w:ascii="Times New Roman" w:hAnsi="Times New Roman" w:eastAsia="楷体" w:cs="Times New Roman"/>
            <w:lang w:eastAsia="zh-CN"/>
            <w:rPrChange w:id="2757" w:author="" w:date="">
              <w:rPr>
                <w:lang w:eastAsia="zh-CN"/>
              </w:rPr>
            </w:rPrChange>
          </w:rPr>
          <w:drawing>
            <wp:inline distT="0" distB="0" distL="0" distR="0">
              <wp:extent cx="2340610" cy="2340610"/>
              <wp:effectExtent l="0" t="0" r="2540" b="254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6"/>
                      <a:srcRect l="4740" t="8278" r="3322" b="6246"/>
                      <a:stretch>
                        <a:fillRect/>
                      </a:stretch>
                    </pic:blipFill>
                    <pic:spPr>
                      <a:xfrm>
                        <a:off x="0" y="0"/>
                        <a:ext cx="2340864" cy="2340864"/>
                      </a:xfrm>
                      <a:prstGeom prst="rect">
                        <a:avLst/>
                      </a:prstGeom>
                      <a:ln>
                        <a:noFill/>
                      </a:ln>
                    </pic:spPr>
                  </pic:pic>
                </a:graphicData>
              </a:graphic>
            </wp:inline>
          </w:drawing>
        </w:r>
      </w:del>
    </w:p>
    <w:p>
      <w:pPr>
        <w:spacing w:line="480" w:lineRule="auto"/>
        <w:jc w:val="center"/>
        <w:rPr>
          <w:del w:id="2758" w:author="LWQ" w:date="2018-07-07T19:38:00Z"/>
          <w:rFonts w:ascii="Times New Roman" w:hAnsi="Times New Roman" w:eastAsia="楷体" w:cs="Times New Roman"/>
        </w:rPr>
      </w:pPr>
      <w:del w:id="2759" w:author="LWQ" w:date="2018-07-07T19:38:00Z">
        <w:r>
          <w:rPr>
            <w:rFonts w:ascii="Times New Roman" w:hAnsi="Times New Roman" w:eastAsia="楷体" w:cs="Times New Roman"/>
            <w:sz w:val="18"/>
            <w:szCs w:val="18"/>
          </w:rPr>
          <w:delText>(c)                                (d)</w:delText>
        </w:r>
      </w:del>
    </w:p>
    <w:p>
      <w:pPr>
        <w:spacing w:line="480" w:lineRule="auto"/>
        <w:jc w:val="center"/>
        <w:rPr>
          <w:del w:id="2761" w:author="LWQ" w:date="2018-07-07T19:38:00Z"/>
          <w:rFonts w:ascii="Times New Roman" w:hAnsi="Times New Roman" w:cs="Times New Roman"/>
          <w:color w:val="000000"/>
          <w:sz w:val="18"/>
          <w:szCs w:val="18"/>
        </w:rPr>
        <w:pPrChange w:id="2760" w:author="LWQ" w:date="2018-07-07T19:39:00Z">
          <w:pPr>
            <w:pStyle w:val="2"/>
            <w:jc w:val="center"/>
          </w:pPr>
        </w:pPrChange>
      </w:pPr>
      <w:del w:id="2762" w:author="LWQ" w:date="2018-07-07T19:38:00Z">
        <w:r>
          <w:rPr>
            <w:rFonts w:ascii="Times New Roman" w:hAnsi="Times New Roman" w:cs="Times New Roman"/>
            <w:color w:val="000000"/>
            <w:sz w:val="18"/>
            <w:szCs w:val="18"/>
          </w:rPr>
          <w:delText>Figure 7</w:delText>
        </w:r>
      </w:del>
    </w:p>
    <w:p>
      <w:pPr>
        <w:spacing w:line="480" w:lineRule="auto"/>
        <w:jc w:val="center"/>
        <w:rPr>
          <w:del w:id="2764" w:author="LWQ" w:date="2018-07-07T19:38:00Z"/>
          <w:rFonts w:ascii="Times New Roman" w:hAnsi="Times New Roman" w:cs="Times New Roman"/>
          <w:color w:val="000000"/>
          <w:sz w:val="18"/>
          <w:szCs w:val="18"/>
        </w:rPr>
        <w:pPrChange w:id="2763" w:author="LWQ" w:date="2018-07-07T19:39:00Z">
          <w:pPr>
            <w:pStyle w:val="2"/>
            <w:jc w:val="center"/>
          </w:pPr>
        </w:pPrChange>
      </w:pPr>
    </w:p>
    <w:p>
      <w:pPr>
        <w:spacing w:line="480" w:lineRule="auto"/>
        <w:jc w:val="center"/>
        <w:rPr>
          <w:del w:id="2766" w:author="LWQ" w:date="2018-07-07T19:38:00Z"/>
          <w:rFonts w:ascii="Times New Roman" w:hAnsi="Times New Roman" w:cs="Times New Roman"/>
          <w:color w:val="000000"/>
          <w:sz w:val="18"/>
          <w:szCs w:val="18"/>
        </w:rPr>
        <w:pPrChange w:id="2765" w:author="LWQ" w:date="2018-07-07T19:39:00Z">
          <w:pPr>
            <w:pStyle w:val="2"/>
            <w:jc w:val="center"/>
          </w:pPr>
        </w:pPrChange>
      </w:pPr>
    </w:p>
    <w:p>
      <w:pPr>
        <w:spacing w:line="480" w:lineRule="auto"/>
        <w:jc w:val="center"/>
        <w:rPr>
          <w:del w:id="2768" w:author="LWQ" w:date="2018-07-07T19:38:00Z"/>
          <w:rFonts w:ascii="Times New Roman" w:hAnsi="Times New Roman" w:cs="Times New Roman"/>
          <w:color w:val="000000"/>
          <w:sz w:val="18"/>
          <w:szCs w:val="18"/>
        </w:rPr>
        <w:pPrChange w:id="2767" w:author="LWQ" w:date="2018-07-07T19:39:00Z">
          <w:pPr>
            <w:pStyle w:val="2"/>
            <w:jc w:val="center"/>
          </w:pPr>
        </w:pPrChange>
      </w:pPr>
    </w:p>
    <w:p>
      <w:pPr>
        <w:spacing w:line="480" w:lineRule="auto"/>
        <w:jc w:val="center"/>
        <w:rPr>
          <w:del w:id="2770" w:author="LWQ" w:date="2018-07-07T19:38:00Z"/>
          <w:rFonts w:ascii="Times New Roman" w:hAnsi="Times New Roman" w:cs="Times New Roman"/>
          <w:color w:val="000000"/>
          <w:sz w:val="18"/>
          <w:szCs w:val="18"/>
        </w:rPr>
        <w:pPrChange w:id="2769" w:author="LWQ" w:date="2018-07-07T19:39:00Z">
          <w:pPr>
            <w:pStyle w:val="2"/>
            <w:jc w:val="center"/>
          </w:pPr>
        </w:pPrChange>
      </w:pPr>
    </w:p>
    <w:p>
      <w:pPr>
        <w:spacing w:line="480" w:lineRule="auto"/>
        <w:jc w:val="center"/>
        <w:rPr>
          <w:del w:id="2771" w:author="LWQ" w:date="2018-07-07T19:38:00Z"/>
          <w:rFonts w:ascii="Times New Roman" w:hAnsi="Times New Roman" w:cs="Times New Roman"/>
          <w:color w:val="000000"/>
          <w:sz w:val="18"/>
          <w:szCs w:val="18"/>
        </w:rPr>
      </w:pPr>
      <w:del w:id="2772" w:author="LWQ" w:date="2018-07-07T19:38:00Z">
        <w:r>
          <w:rPr>
            <w:rFonts w:ascii="Times New Roman" w:hAnsi="Times New Roman" w:cs="Times New Roman"/>
            <w:color w:val="000000"/>
            <w:sz w:val="18"/>
            <w:szCs w:val="18"/>
            <w:lang w:eastAsia="zh-CN"/>
            <w:rPrChange w:id="2775" w:author="" w:date="">
              <w:rPr>
                <w:rFonts w:ascii="Tahoma" w:hAnsi="Tahoma" w:cs="Tahoma"/>
                <w:sz w:val="16"/>
                <w:szCs w:val="16"/>
                <w:lang w:eastAsia="zh-CN"/>
              </w:rPr>
            </w:rPrChange>
          </w:rPr>
          <w:drawing>
            <wp:inline distT="0" distB="0" distL="0" distR="0">
              <wp:extent cx="2340610" cy="2340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8">
                        <a:extLst>
                          <a:ext uri="{28A0092B-C50C-407E-A947-70E740481C1C}">
                            <a14:useLocalDpi xmlns:a14="http://schemas.microsoft.com/office/drawing/2010/main" val="0"/>
                          </a:ext>
                        </a:extLst>
                      </a:blip>
                      <a:srcRect l="7481" t="4390" r="7172" b="3301"/>
                      <a:stretch>
                        <a:fillRect/>
                      </a:stretch>
                    </pic:blipFill>
                    <pic:spPr>
                      <a:xfrm>
                        <a:off x="0" y="0"/>
                        <a:ext cx="2340864" cy="2340864"/>
                      </a:xfrm>
                      <a:prstGeom prst="rect">
                        <a:avLst/>
                      </a:prstGeom>
                      <a:noFill/>
                      <a:ln>
                        <a:noFill/>
                      </a:ln>
                    </pic:spPr>
                  </pic:pic>
                </a:graphicData>
              </a:graphic>
            </wp:inline>
          </w:drawing>
        </w:r>
      </w:del>
    </w:p>
    <w:p>
      <w:pPr>
        <w:spacing w:line="480" w:lineRule="auto"/>
        <w:jc w:val="center"/>
        <w:rPr>
          <w:lang w:eastAsia="zh-CN"/>
        </w:rPr>
        <w:pPrChange w:id="2776" w:author="LWQ" w:date="2018-07-07T19:39:00Z">
          <w:pPr>
            <w:spacing w:line="480" w:lineRule="auto"/>
          </w:pPr>
        </w:pPrChange>
      </w:pPr>
      <w:del w:id="2777" w:author="LWQ" w:date="2018-07-07T19:38:00Z">
        <w:r>
          <w:rPr>
            <w:rFonts w:ascii="Times New Roman" w:hAnsi="Times New Roman" w:cs="Times New Roman"/>
            <w:color w:val="000000"/>
            <w:sz w:val="18"/>
            <w:szCs w:val="18"/>
          </w:rPr>
          <w:delText>Figure 8</w:delText>
        </w:r>
      </w:del>
    </w:p>
    <w:sectPr>
      <w:headerReference r:id="rId4" w:type="default"/>
      <w:headerReference r:id="rId5" w:type="even"/>
      <w:pgSz w:w="12240" w:h="15840"/>
      <w:pgMar w:top="1440" w:right="1440" w:bottom="1440" w:left="1440" w:header="720" w:footer="720" w:gutter="0"/>
      <w:lnNumType w:countBy="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Times">
    <w:altName w:val="Times New Roman"/>
    <w:panose1 w:val="02020603050405020304"/>
    <w:charset w:val="00"/>
    <w:family w:val="roman"/>
    <w:pitch w:val="default"/>
    <w:sig w:usb0="00000000" w:usb1="00000000" w:usb2="00000009" w:usb3="00000000" w:csb0="000001FF" w:csb1="00000000"/>
  </w:font>
  <w:font w:name="楷体">
    <w:panose1 w:val="02010609060101010101"/>
    <w:charset w:val="86"/>
    <w:family w:val="modern"/>
    <w:pitch w:val="default"/>
    <w:sig w:usb0="800002BF" w:usb1="38CF7CFA" w:usb2="00000016" w:usb3="00000000" w:csb0="00040001" w:csb1="00000000"/>
  </w:font>
  <w:font w:name="LMRoman10-Regular-Identity-H">
    <w:altName w:val="方正兰亭超细黑简体"/>
    <w:panose1 w:val="00000000000000000000"/>
    <w:charset w:val="86"/>
    <w:family w:val="auto"/>
    <w:pitch w:val="default"/>
    <w:sig w:usb0="00000000" w:usb1="00000000" w:usb2="00000010" w:usb3="00000000" w:csb0="00040000" w:csb1="00000000"/>
  </w:font>
  <w:font w:name="AdvOT483a8203">
    <w:altName w:val="Times New Roman"/>
    <w:panose1 w:val="00000000000000000000"/>
    <w:charset w:val="00"/>
    <w:family w:val="roman"/>
    <w:pitch w:val="default"/>
    <w:sig w:usb0="00000000" w:usb1="00000000" w:usb2="00000000" w:usb3="00000000" w:csb0="00000001" w:csb1="00000000"/>
  </w:font>
  <w:font w:name="Arial">
    <w:panose1 w:val="020B0604020202020204"/>
    <w:charset w:val="00"/>
    <w:family w:val="swiss"/>
    <w:pitch w:val="default"/>
    <w:sig w:usb0="E0002EFF" w:usb1="C000785B" w:usb2="00000009" w:usb3="00000000" w:csb0="400001FF" w:csb1="FFFF0000"/>
  </w:font>
  <w:font w:name="TimesNewRomanPS">
    <w:altName w:val="Times New Roman"/>
    <w:panose1 w:val="00000000000000000000"/>
    <w:charset w:val="00"/>
    <w:family w:val="roman"/>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方正兰亭超细黑简体">
    <w:panose1 w:val="02000000000000000000"/>
    <w:charset w:val="86"/>
    <w:family w:val="auto"/>
    <w:pitch w:val="default"/>
    <w:sig w:usb0="00000001" w:usb1="0800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6"/>
      </w:pPr>
      <w:ins w:id="0" w:author="Administrator" w:date="2018-07-07T00:09:00Z">
        <w:r>
          <w:rPr>
            <w:rStyle w:val="16"/>
          </w:rPr>
          <w:footnoteRef/>
        </w:r>
      </w:ins>
      <w:ins w:id="1" w:author="Administrator" w:date="2018-07-07T00:09:00Z">
        <w:r>
          <w:rPr/>
          <w:t>https://github.com/LongyanU/JCP</w:t>
        </w:r>
      </w:ins>
      <w:ins w:id="2" w:author="Administrator" w:date="2018-07-07T23:55:00Z">
        <w:r>
          <w:rPr>
            <w:rFonts w:hint="eastAsia"/>
          </w:rPr>
          <w:t>2</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framePr w:wrap="around" w:vAnchor="text" w:hAnchor="margin" w:xAlign="right" w:y="1"/>
      <w:rPr>
        <w:rStyle w:val="11"/>
      </w:rPr>
    </w:pPr>
    <w:r>
      <w:rPr>
        <w:rStyle w:val="11"/>
      </w:rPr>
      <w:fldChar w:fldCharType="begin"/>
    </w:r>
    <w:r>
      <w:rPr>
        <w:rStyle w:val="11"/>
      </w:rPr>
      <w:instrText xml:space="preserve">PAGE  </w:instrText>
    </w:r>
    <w:r>
      <w:rPr>
        <w:rStyle w:val="11"/>
      </w:rPr>
      <w:fldChar w:fldCharType="separate"/>
    </w:r>
    <w:r>
      <w:rPr>
        <w:rStyle w:val="11"/>
      </w:rPr>
      <w:t>13</w:t>
    </w:r>
    <w:r>
      <w:rPr>
        <w:rStyle w:val="11"/>
      </w:rPr>
      <w:fldChar w:fldCharType="end"/>
    </w:r>
  </w:p>
  <w:p>
    <w:pPr>
      <w:pStyle w:val="4"/>
      <w:ind w:right="360"/>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framePr w:wrap="around" w:vAnchor="text" w:hAnchor="margin" w:xAlign="right" w:y="1"/>
      <w:rPr>
        <w:rStyle w:val="11"/>
      </w:rPr>
    </w:pPr>
    <w:r>
      <w:rPr>
        <w:rStyle w:val="11"/>
      </w:rPr>
      <w:fldChar w:fldCharType="begin"/>
    </w:r>
    <w:r>
      <w:rPr>
        <w:rStyle w:val="11"/>
      </w:rPr>
      <w:instrText xml:space="preserve">PAGE  </w:instrText>
    </w:r>
    <w:r>
      <w:rPr>
        <w:rStyle w:val="11"/>
      </w:rPr>
      <w:fldChar w:fldCharType="end"/>
    </w:r>
  </w:p>
  <w:p>
    <w:pPr>
      <w:pStyle w:val="4"/>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07B0D2"/>
    <w:multiLevelType w:val="singleLevel"/>
    <w:tmpl w:val="5907B0D2"/>
    <w:lvl w:ilvl="0" w:tentative="0">
      <w:start w:val="1"/>
      <w:numFmt w:val="lowerLetter"/>
      <w:suff w:val="space"/>
      <w:lvlText w:val="(%1)"/>
      <w:lvlJc w:val="left"/>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rson w15:author="LWQ">
    <w15:presenceInfo w15:providerId="None" w15:userId="LWQ"/>
  </w15:person>
  <w15:person w15:author="Xiu">
    <w15:presenceInfo w15:providerId="None" w15:userId="X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attachedTemplate r:id="rId1"/>
  <w:revisionView w:markup="0"/>
  <w:trackRevisions w:val="1"/>
  <w:documentProtection w:enforcement="0"/>
  <w:defaultTabStop w:val="720"/>
  <w:drawingGridHorizontalSpacing w:val="120"/>
  <w:displayHorizontalDrawingGridEvery w:val="2"/>
  <w:characterSpacingControl w:val="doNotCompress"/>
  <w:compat>
    <w:useFELayout/>
    <w:compatSetting w:name="compatibilityMode" w:uri="http://schemas.microsoft.com/office/word" w:val="12"/>
  </w:compat>
  <w:rsids>
    <w:rsidRoot w:val="00B32504"/>
    <w:rsid w:val="0001115E"/>
    <w:rsid w:val="0001196A"/>
    <w:rsid w:val="000202A7"/>
    <w:rsid w:val="0002204C"/>
    <w:rsid w:val="0002660E"/>
    <w:rsid w:val="00031979"/>
    <w:rsid w:val="00047583"/>
    <w:rsid w:val="0005258E"/>
    <w:rsid w:val="00055429"/>
    <w:rsid w:val="00071834"/>
    <w:rsid w:val="0008688F"/>
    <w:rsid w:val="000956B7"/>
    <w:rsid w:val="000A5D77"/>
    <w:rsid w:val="000D2F35"/>
    <w:rsid w:val="000D7920"/>
    <w:rsid w:val="000E6B5A"/>
    <w:rsid w:val="00114D51"/>
    <w:rsid w:val="001303CE"/>
    <w:rsid w:val="001554CA"/>
    <w:rsid w:val="001620D4"/>
    <w:rsid w:val="00165592"/>
    <w:rsid w:val="001714DF"/>
    <w:rsid w:val="0018105F"/>
    <w:rsid w:val="00194BEF"/>
    <w:rsid w:val="00195F38"/>
    <w:rsid w:val="001A75E8"/>
    <w:rsid w:val="001C0A7D"/>
    <w:rsid w:val="001C6461"/>
    <w:rsid w:val="001D169D"/>
    <w:rsid w:val="001E7829"/>
    <w:rsid w:val="001F1F1D"/>
    <w:rsid w:val="001F559D"/>
    <w:rsid w:val="00201BC6"/>
    <w:rsid w:val="00203531"/>
    <w:rsid w:val="00217D09"/>
    <w:rsid w:val="0023468C"/>
    <w:rsid w:val="00237A31"/>
    <w:rsid w:val="00243718"/>
    <w:rsid w:val="00251D89"/>
    <w:rsid w:val="00254840"/>
    <w:rsid w:val="0027471E"/>
    <w:rsid w:val="002767BD"/>
    <w:rsid w:val="00295666"/>
    <w:rsid w:val="002A151D"/>
    <w:rsid w:val="002A3136"/>
    <w:rsid w:val="002A6CF5"/>
    <w:rsid w:val="002B0EB0"/>
    <w:rsid w:val="002D3CD6"/>
    <w:rsid w:val="002E44D0"/>
    <w:rsid w:val="00310938"/>
    <w:rsid w:val="00320A0B"/>
    <w:rsid w:val="003231FD"/>
    <w:rsid w:val="00346821"/>
    <w:rsid w:val="00352727"/>
    <w:rsid w:val="00355E7E"/>
    <w:rsid w:val="00365143"/>
    <w:rsid w:val="00372210"/>
    <w:rsid w:val="00380C41"/>
    <w:rsid w:val="00394FD2"/>
    <w:rsid w:val="003C2E8C"/>
    <w:rsid w:val="003C30ED"/>
    <w:rsid w:val="003E5795"/>
    <w:rsid w:val="003F21CE"/>
    <w:rsid w:val="003F38CD"/>
    <w:rsid w:val="003F3C2F"/>
    <w:rsid w:val="00443622"/>
    <w:rsid w:val="00465621"/>
    <w:rsid w:val="0046777B"/>
    <w:rsid w:val="004801FB"/>
    <w:rsid w:val="00494EE1"/>
    <w:rsid w:val="004A5D23"/>
    <w:rsid w:val="004B4DA5"/>
    <w:rsid w:val="004B5E2E"/>
    <w:rsid w:val="004C3E5D"/>
    <w:rsid w:val="004C593F"/>
    <w:rsid w:val="004C70B0"/>
    <w:rsid w:val="004D3173"/>
    <w:rsid w:val="004D71E9"/>
    <w:rsid w:val="004E330B"/>
    <w:rsid w:val="004F6EB5"/>
    <w:rsid w:val="005047D1"/>
    <w:rsid w:val="005065B2"/>
    <w:rsid w:val="00506781"/>
    <w:rsid w:val="00506974"/>
    <w:rsid w:val="00507B1D"/>
    <w:rsid w:val="00535AAA"/>
    <w:rsid w:val="00551621"/>
    <w:rsid w:val="005632B3"/>
    <w:rsid w:val="005653F3"/>
    <w:rsid w:val="005664D5"/>
    <w:rsid w:val="00567C36"/>
    <w:rsid w:val="00584B61"/>
    <w:rsid w:val="005865AC"/>
    <w:rsid w:val="0059154B"/>
    <w:rsid w:val="00594398"/>
    <w:rsid w:val="005A000E"/>
    <w:rsid w:val="005A5ED3"/>
    <w:rsid w:val="005B155C"/>
    <w:rsid w:val="005F30CE"/>
    <w:rsid w:val="005F541D"/>
    <w:rsid w:val="005F5566"/>
    <w:rsid w:val="00606EB1"/>
    <w:rsid w:val="00616B50"/>
    <w:rsid w:val="0063184A"/>
    <w:rsid w:val="006342C4"/>
    <w:rsid w:val="00637041"/>
    <w:rsid w:val="00642730"/>
    <w:rsid w:val="00652E13"/>
    <w:rsid w:val="00655753"/>
    <w:rsid w:val="00661170"/>
    <w:rsid w:val="00672B27"/>
    <w:rsid w:val="006814C2"/>
    <w:rsid w:val="00681B0B"/>
    <w:rsid w:val="00694B11"/>
    <w:rsid w:val="0069749A"/>
    <w:rsid w:val="006A0223"/>
    <w:rsid w:val="006A1549"/>
    <w:rsid w:val="006C7A58"/>
    <w:rsid w:val="006D6F05"/>
    <w:rsid w:val="00702C43"/>
    <w:rsid w:val="00726644"/>
    <w:rsid w:val="0072724A"/>
    <w:rsid w:val="007436CD"/>
    <w:rsid w:val="0075023F"/>
    <w:rsid w:val="0075701C"/>
    <w:rsid w:val="007655D1"/>
    <w:rsid w:val="007668F3"/>
    <w:rsid w:val="00770861"/>
    <w:rsid w:val="00771CAF"/>
    <w:rsid w:val="007826F3"/>
    <w:rsid w:val="0078497E"/>
    <w:rsid w:val="0079185E"/>
    <w:rsid w:val="007A2C5C"/>
    <w:rsid w:val="007E13CC"/>
    <w:rsid w:val="007E3FE5"/>
    <w:rsid w:val="007E792D"/>
    <w:rsid w:val="007F657A"/>
    <w:rsid w:val="008022CE"/>
    <w:rsid w:val="00822A23"/>
    <w:rsid w:val="008265E1"/>
    <w:rsid w:val="00833593"/>
    <w:rsid w:val="00840FE8"/>
    <w:rsid w:val="00844FBB"/>
    <w:rsid w:val="00847772"/>
    <w:rsid w:val="00851F31"/>
    <w:rsid w:val="00854967"/>
    <w:rsid w:val="00871438"/>
    <w:rsid w:val="008722B2"/>
    <w:rsid w:val="00892031"/>
    <w:rsid w:val="0089580B"/>
    <w:rsid w:val="008A75D9"/>
    <w:rsid w:val="008B534D"/>
    <w:rsid w:val="008D05CF"/>
    <w:rsid w:val="008D1503"/>
    <w:rsid w:val="008F0F26"/>
    <w:rsid w:val="008F37EE"/>
    <w:rsid w:val="008F5A18"/>
    <w:rsid w:val="008F75A0"/>
    <w:rsid w:val="00903771"/>
    <w:rsid w:val="00906CA7"/>
    <w:rsid w:val="00926518"/>
    <w:rsid w:val="00936209"/>
    <w:rsid w:val="00937F58"/>
    <w:rsid w:val="00943FCA"/>
    <w:rsid w:val="00944914"/>
    <w:rsid w:val="00947AC7"/>
    <w:rsid w:val="0095206A"/>
    <w:rsid w:val="009568D6"/>
    <w:rsid w:val="00961906"/>
    <w:rsid w:val="009660EF"/>
    <w:rsid w:val="00970F60"/>
    <w:rsid w:val="00972AE0"/>
    <w:rsid w:val="00982AAB"/>
    <w:rsid w:val="00997793"/>
    <w:rsid w:val="009B63E0"/>
    <w:rsid w:val="009C3509"/>
    <w:rsid w:val="009C4C91"/>
    <w:rsid w:val="009D1435"/>
    <w:rsid w:val="009D39D4"/>
    <w:rsid w:val="009E5675"/>
    <w:rsid w:val="009F1D4E"/>
    <w:rsid w:val="009F3BDA"/>
    <w:rsid w:val="00A13EAE"/>
    <w:rsid w:val="00A15F63"/>
    <w:rsid w:val="00A24884"/>
    <w:rsid w:val="00A30A0B"/>
    <w:rsid w:val="00A31B70"/>
    <w:rsid w:val="00A45CE5"/>
    <w:rsid w:val="00A54B9D"/>
    <w:rsid w:val="00A663CE"/>
    <w:rsid w:val="00A71D34"/>
    <w:rsid w:val="00A72023"/>
    <w:rsid w:val="00A922AE"/>
    <w:rsid w:val="00A9745F"/>
    <w:rsid w:val="00AA1AA0"/>
    <w:rsid w:val="00AB7968"/>
    <w:rsid w:val="00AC0B5F"/>
    <w:rsid w:val="00AC51B8"/>
    <w:rsid w:val="00AD2310"/>
    <w:rsid w:val="00AD7739"/>
    <w:rsid w:val="00B01D76"/>
    <w:rsid w:val="00B238C6"/>
    <w:rsid w:val="00B32504"/>
    <w:rsid w:val="00B45801"/>
    <w:rsid w:val="00B63D44"/>
    <w:rsid w:val="00B65ED3"/>
    <w:rsid w:val="00B66FDA"/>
    <w:rsid w:val="00B70B6F"/>
    <w:rsid w:val="00B740B5"/>
    <w:rsid w:val="00B76509"/>
    <w:rsid w:val="00B81A7A"/>
    <w:rsid w:val="00B83161"/>
    <w:rsid w:val="00B91798"/>
    <w:rsid w:val="00B97E8C"/>
    <w:rsid w:val="00BB513A"/>
    <w:rsid w:val="00BD2FFA"/>
    <w:rsid w:val="00C00CAB"/>
    <w:rsid w:val="00C0326A"/>
    <w:rsid w:val="00C06A16"/>
    <w:rsid w:val="00C07A63"/>
    <w:rsid w:val="00C16BBD"/>
    <w:rsid w:val="00C23E88"/>
    <w:rsid w:val="00C32899"/>
    <w:rsid w:val="00C37095"/>
    <w:rsid w:val="00C457A3"/>
    <w:rsid w:val="00C55234"/>
    <w:rsid w:val="00C87FA7"/>
    <w:rsid w:val="00C94FC7"/>
    <w:rsid w:val="00C95D9C"/>
    <w:rsid w:val="00CA0C29"/>
    <w:rsid w:val="00CB352F"/>
    <w:rsid w:val="00CC30BA"/>
    <w:rsid w:val="00CE2B40"/>
    <w:rsid w:val="00CE7A45"/>
    <w:rsid w:val="00CF2C7F"/>
    <w:rsid w:val="00D02D02"/>
    <w:rsid w:val="00D03906"/>
    <w:rsid w:val="00D463AF"/>
    <w:rsid w:val="00D47AC5"/>
    <w:rsid w:val="00D632E9"/>
    <w:rsid w:val="00D66D6A"/>
    <w:rsid w:val="00D92668"/>
    <w:rsid w:val="00D92A86"/>
    <w:rsid w:val="00D93A55"/>
    <w:rsid w:val="00D94145"/>
    <w:rsid w:val="00D95A77"/>
    <w:rsid w:val="00DA31C7"/>
    <w:rsid w:val="00DA5B7F"/>
    <w:rsid w:val="00DA5C0C"/>
    <w:rsid w:val="00DA5D44"/>
    <w:rsid w:val="00DC418C"/>
    <w:rsid w:val="00DE0AB1"/>
    <w:rsid w:val="00DE25B5"/>
    <w:rsid w:val="00DE27CB"/>
    <w:rsid w:val="00DF3C2E"/>
    <w:rsid w:val="00DF4945"/>
    <w:rsid w:val="00DF7663"/>
    <w:rsid w:val="00E03871"/>
    <w:rsid w:val="00E13A5F"/>
    <w:rsid w:val="00E14D0A"/>
    <w:rsid w:val="00E15CBC"/>
    <w:rsid w:val="00E21203"/>
    <w:rsid w:val="00E23681"/>
    <w:rsid w:val="00E32ADC"/>
    <w:rsid w:val="00E40AF6"/>
    <w:rsid w:val="00E43540"/>
    <w:rsid w:val="00E867B5"/>
    <w:rsid w:val="00E9403E"/>
    <w:rsid w:val="00E95EA5"/>
    <w:rsid w:val="00E96F77"/>
    <w:rsid w:val="00EA7CBA"/>
    <w:rsid w:val="00EB1E71"/>
    <w:rsid w:val="00EB7E91"/>
    <w:rsid w:val="00EC0887"/>
    <w:rsid w:val="00EC6A17"/>
    <w:rsid w:val="00EE3D5A"/>
    <w:rsid w:val="00F06448"/>
    <w:rsid w:val="00F10CFE"/>
    <w:rsid w:val="00F11AC2"/>
    <w:rsid w:val="00F1786C"/>
    <w:rsid w:val="00F41027"/>
    <w:rsid w:val="00F469B6"/>
    <w:rsid w:val="00F7434E"/>
    <w:rsid w:val="00F74B3B"/>
    <w:rsid w:val="00F93FF5"/>
    <w:rsid w:val="00F95079"/>
    <w:rsid w:val="00FB1062"/>
    <w:rsid w:val="00FB7169"/>
    <w:rsid w:val="00FD3F5C"/>
    <w:rsid w:val="00FD5C1A"/>
    <w:rsid w:val="00FE212B"/>
    <w:rsid w:val="00FE4DE5"/>
    <w:rsid w:val="00FF22BE"/>
    <w:rsid w:val="00FF3FA5"/>
    <w:rsid w:val="224029BC"/>
    <w:rsid w:val="25632A8D"/>
    <w:rsid w:val="38BF4EE8"/>
    <w:rsid w:val="3BCE2585"/>
    <w:rsid w:val="44E0230C"/>
    <w:rsid w:val="4B8D12E3"/>
    <w:rsid w:val="5039791A"/>
    <w:rsid w:val="710B6DB8"/>
    <w:rsid w:val="711C2D38"/>
    <w:rsid w:val="778A0133"/>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unhideWhenUsed="0" w:uiPriority="9" w:semiHidden="0" w:name="heading 1"/>
    <w:lsdException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semiHidden="0" w:name="line number"/>
    <w:lsdException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Theme="minorHAnsi" w:hAnsiTheme="minorHAnsi" w:eastAsiaTheme="minorEastAsia" w:cstheme="minorBidi"/>
      <w:sz w:val="24"/>
      <w:szCs w:val="24"/>
      <w:lang w:val="en-US" w:eastAsia="en-US" w:bidi="ar-SA"/>
    </w:rPr>
  </w:style>
  <w:style w:type="character" w:default="1" w:styleId="9">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29"/>
    <w:unhideWhenUsed/>
    <w:qFormat/>
    <w:uiPriority w:val="0"/>
    <w:rPr>
      <w:rFonts w:ascii="Tahoma" w:hAnsi="Tahoma" w:cs="Tahoma"/>
      <w:sz w:val="16"/>
      <w:szCs w:val="16"/>
    </w:rPr>
  </w:style>
  <w:style w:type="paragraph" w:styleId="3">
    <w:name w:val="footer"/>
    <w:basedOn w:val="1"/>
    <w:link w:val="21"/>
    <w:unhideWhenUsed/>
    <w:qFormat/>
    <w:uiPriority w:val="99"/>
    <w:pPr>
      <w:tabs>
        <w:tab w:val="center" w:pos="4320"/>
        <w:tab w:val="right" w:pos="8640"/>
      </w:tabs>
    </w:pPr>
  </w:style>
  <w:style w:type="paragraph" w:styleId="4">
    <w:name w:val="header"/>
    <w:basedOn w:val="1"/>
    <w:link w:val="20"/>
    <w:unhideWhenUsed/>
    <w:uiPriority w:val="99"/>
    <w:pPr>
      <w:tabs>
        <w:tab w:val="center" w:pos="4320"/>
        <w:tab w:val="right" w:pos="8640"/>
      </w:tabs>
    </w:pPr>
  </w:style>
  <w:style w:type="paragraph" w:styleId="5">
    <w:name w:val="toc 1"/>
    <w:basedOn w:val="1"/>
    <w:next w:val="1"/>
    <w:unhideWhenUsed/>
    <w:qFormat/>
    <w:uiPriority w:val="39"/>
    <w:pPr>
      <w:spacing w:after="100"/>
    </w:pPr>
  </w:style>
  <w:style w:type="paragraph" w:styleId="6">
    <w:name w:val="footnote text"/>
    <w:basedOn w:val="1"/>
    <w:link w:val="30"/>
    <w:qFormat/>
    <w:uiPriority w:val="0"/>
    <w:pPr>
      <w:widowControl w:val="0"/>
      <w:snapToGrid w:val="0"/>
    </w:pPr>
    <w:rPr>
      <w:kern w:val="2"/>
      <w:sz w:val="18"/>
      <w:lang w:eastAsia="zh-CN"/>
    </w:rPr>
  </w:style>
  <w:style w:type="paragraph" w:styleId="7">
    <w:name w:val="HTML Preformatted"/>
    <w:basedOn w:val="1"/>
    <w:link w:val="3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8">
    <w:name w:val="Normal (Web)"/>
    <w:basedOn w:val="1"/>
    <w:unhideWhenUsed/>
    <w:uiPriority w:val="99"/>
    <w:pPr>
      <w:spacing w:before="100" w:beforeAutospacing="1" w:after="100" w:afterAutospacing="1"/>
    </w:pPr>
    <w:rPr>
      <w:rFonts w:ascii="Times" w:hAnsi="Times" w:cs="Times New Roman"/>
      <w:sz w:val="20"/>
      <w:szCs w:val="20"/>
    </w:rPr>
  </w:style>
  <w:style w:type="character" w:styleId="10">
    <w:name w:val="Strong"/>
    <w:basedOn w:val="9"/>
    <w:uiPriority w:val="22"/>
    <w:rPr>
      <w:b/>
      <w:bCs/>
    </w:rPr>
  </w:style>
  <w:style w:type="character" w:styleId="11">
    <w:name w:val="page number"/>
    <w:basedOn w:val="9"/>
    <w:unhideWhenUsed/>
    <w:uiPriority w:val="99"/>
  </w:style>
  <w:style w:type="character" w:styleId="12">
    <w:name w:val="FollowedHyperlink"/>
    <w:basedOn w:val="9"/>
    <w:unhideWhenUsed/>
    <w:uiPriority w:val="99"/>
    <w:rPr>
      <w:color w:val="800080" w:themeColor="followedHyperlink"/>
      <w:u w:val="single"/>
    </w:rPr>
  </w:style>
  <w:style w:type="character" w:styleId="13">
    <w:name w:val="Emphasis"/>
    <w:basedOn w:val="9"/>
    <w:uiPriority w:val="20"/>
    <w:rPr>
      <w:i/>
      <w:iCs/>
    </w:rPr>
  </w:style>
  <w:style w:type="character" w:styleId="14">
    <w:name w:val="line number"/>
    <w:basedOn w:val="9"/>
    <w:unhideWhenUsed/>
    <w:uiPriority w:val="99"/>
  </w:style>
  <w:style w:type="character" w:styleId="15">
    <w:name w:val="Hyperlink"/>
    <w:basedOn w:val="9"/>
    <w:unhideWhenUsed/>
    <w:uiPriority w:val="99"/>
    <w:rPr>
      <w:color w:val="0000FF" w:themeColor="hyperlink"/>
      <w:u w:val="single"/>
    </w:rPr>
  </w:style>
  <w:style w:type="character" w:styleId="16">
    <w:name w:val="footnote reference"/>
    <w:basedOn w:val="9"/>
    <w:qFormat/>
    <w:uiPriority w:val="0"/>
    <w:rPr>
      <w:vertAlign w:val="superscript"/>
    </w:rPr>
  </w:style>
  <w:style w:type="table" w:styleId="18">
    <w:name w:val="Table Grid"/>
    <w:basedOn w:val="17"/>
    <w:qFormat/>
    <w:uiPriority w:val="59"/>
    <w:rPr>
      <w:rFonts w:eastAsiaTheme="minorHAns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9">
    <w:name w:val="SEG Category heading 1"/>
    <w:basedOn w:val="1"/>
    <w:next w:val="5"/>
    <w:qFormat/>
    <w:uiPriority w:val="0"/>
    <w:pPr>
      <w:jc w:val="center"/>
    </w:pPr>
    <w:rPr>
      <w:rFonts w:ascii="Times" w:hAnsi="Times"/>
    </w:rPr>
  </w:style>
  <w:style w:type="character" w:customStyle="1" w:styleId="20">
    <w:name w:val="页眉 Char"/>
    <w:basedOn w:val="9"/>
    <w:link w:val="4"/>
    <w:uiPriority w:val="99"/>
  </w:style>
  <w:style w:type="character" w:customStyle="1" w:styleId="21">
    <w:name w:val="页脚 Char"/>
    <w:basedOn w:val="9"/>
    <w:link w:val="3"/>
    <w:qFormat/>
    <w:uiPriority w:val="99"/>
  </w:style>
  <w:style w:type="paragraph" w:customStyle="1" w:styleId="22">
    <w:name w:val="SEG Body Text"/>
    <w:basedOn w:val="8"/>
    <w:qFormat/>
    <w:uiPriority w:val="0"/>
    <w:pPr>
      <w:spacing w:line="480" w:lineRule="auto"/>
      <w:ind w:firstLine="720"/>
    </w:pPr>
    <w:rPr>
      <w:sz w:val="24"/>
      <w:szCs w:val="24"/>
    </w:rPr>
  </w:style>
  <w:style w:type="paragraph" w:customStyle="1" w:styleId="23">
    <w:name w:val="SEG Category 2 heading"/>
    <w:basedOn w:val="22"/>
    <w:qFormat/>
    <w:uiPriority w:val="0"/>
    <w:rPr>
      <w:rFonts w:ascii="Times New Roman" w:hAnsi="Times New Roman"/>
      <w:b/>
    </w:rPr>
  </w:style>
  <w:style w:type="paragraph" w:customStyle="1" w:styleId="24">
    <w:name w:val="SEG Category 3 heading"/>
    <w:basedOn w:val="22"/>
    <w:qFormat/>
    <w:uiPriority w:val="0"/>
    <w:rPr>
      <w:rFonts w:ascii="Times New Roman" w:hAnsi="Times New Roman"/>
      <w:i/>
    </w:rPr>
  </w:style>
  <w:style w:type="paragraph" w:customStyle="1" w:styleId="25">
    <w:name w:val="SEG Category 4 heading"/>
    <w:basedOn w:val="22"/>
    <w:qFormat/>
    <w:uiPriority w:val="0"/>
    <w:rPr>
      <w:rFonts w:ascii="Times New Roman" w:hAnsi="Times New Roman"/>
    </w:rPr>
  </w:style>
  <w:style w:type="character" w:customStyle="1" w:styleId="26">
    <w:name w:val="Book Title1"/>
    <w:basedOn w:val="9"/>
    <w:uiPriority w:val="33"/>
    <w:rPr>
      <w:b/>
      <w:bCs/>
      <w:smallCaps/>
      <w:spacing w:val="5"/>
    </w:rPr>
  </w:style>
  <w:style w:type="paragraph" w:customStyle="1" w:styleId="27">
    <w:name w:val="section"/>
    <w:basedOn w:val="1"/>
    <w:qFormat/>
    <w:uiPriority w:val="0"/>
    <w:pPr>
      <w:spacing w:before="100" w:beforeAutospacing="1" w:after="100" w:afterAutospacing="1"/>
    </w:pPr>
    <w:rPr>
      <w:rFonts w:ascii="Times" w:hAnsi="Times"/>
      <w:sz w:val="20"/>
      <w:szCs w:val="20"/>
    </w:rPr>
  </w:style>
  <w:style w:type="paragraph" w:customStyle="1" w:styleId="28">
    <w:name w:val="SEG Category 1 heading"/>
    <w:basedOn w:val="1"/>
    <w:next w:val="5"/>
    <w:qFormat/>
    <w:uiPriority w:val="0"/>
    <w:pPr>
      <w:jc w:val="center"/>
    </w:pPr>
    <w:rPr>
      <w:rFonts w:ascii="Times" w:hAnsi="Times"/>
    </w:rPr>
  </w:style>
  <w:style w:type="character" w:customStyle="1" w:styleId="29">
    <w:name w:val="批注框文本 Char"/>
    <w:basedOn w:val="9"/>
    <w:link w:val="2"/>
    <w:qFormat/>
    <w:uiPriority w:val="0"/>
    <w:rPr>
      <w:rFonts w:ascii="Tahoma" w:hAnsi="Tahoma" w:cs="Tahoma"/>
      <w:sz w:val="16"/>
      <w:szCs w:val="16"/>
    </w:rPr>
  </w:style>
  <w:style w:type="character" w:customStyle="1" w:styleId="30">
    <w:name w:val="脚注文本 Char"/>
    <w:basedOn w:val="9"/>
    <w:link w:val="6"/>
    <w:qFormat/>
    <w:uiPriority w:val="0"/>
    <w:rPr>
      <w:kern w:val="2"/>
      <w:sz w:val="18"/>
      <w:lang w:eastAsia="zh-CN"/>
    </w:rPr>
  </w:style>
  <w:style w:type="character" w:customStyle="1" w:styleId="31">
    <w:name w:val="apple-converted-space"/>
    <w:basedOn w:val="9"/>
    <w:qFormat/>
    <w:uiPriority w:val="0"/>
  </w:style>
  <w:style w:type="character" w:customStyle="1" w:styleId="32">
    <w:name w:val="Placeholder Text1"/>
    <w:basedOn w:val="9"/>
    <w:semiHidden/>
    <w:qFormat/>
    <w:uiPriority w:val="99"/>
    <w:rPr>
      <w:color w:val="808080"/>
    </w:rPr>
  </w:style>
  <w:style w:type="character" w:customStyle="1" w:styleId="33">
    <w:name w:val="HTML 预设格式 Char"/>
    <w:basedOn w:val="9"/>
    <w:link w:val="7"/>
    <w:semiHidden/>
    <w:qFormat/>
    <w:uiPriority w:val="99"/>
    <w:rPr>
      <w:rFonts w:ascii="Courier New" w:hAnsi="Courier New" w:eastAsia="Times New Roman" w:cs="Courier New"/>
    </w:rPr>
  </w:style>
  <w:style w:type="paragraph" w:styleId="34">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6.wmf"/><Relationship Id="rId98" Type="http://schemas.openxmlformats.org/officeDocument/2006/relationships/oleObject" Target="embeddings/oleObject47.bin"/><Relationship Id="rId97" Type="http://schemas.openxmlformats.org/officeDocument/2006/relationships/image" Target="media/image45.wmf"/><Relationship Id="rId96" Type="http://schemas.openxmlformats.org/officeDocument/2006/relationships/oleObject" Target="embeddings/oleObject46.bin"/><Relationship Id="rId95" Type="http://schemas.openxmlformats.org/officeDocument/2006/relationships/image" Target="media/image44.wmf"/><Relationship Id="rId94" Type="http://schemas.openxmlformats.org/officeDocument/2006/relationships/oleObject" Target="embeddings/oleObject45.bin"/><Relationship Id="rId93" Type="http://schemas.openxmlformats.org/officeDocument/2006/relationships/image" Target="media/image43.wmf"/><Relationship Id="rId92" Type="http://schemas.openxmlformats.org/officeDocument/2006/relationships/oleObject" Target="embeddings/oleObject44.bin"/><Relationship Id="rId91" Type="http://schemas.openxmlformats.org/officeDocument/2006/relationships/image" Target="media/image42.wmf"/><Relationship Id="rId90" Type="http://schemas.openxmlformats.org/officeDocument/2006/relationships/oleObject" Target="embeddings/oleObject43.bin"/><Relationship Id="rId9" Type="http://schemas.openxmlformats.org/officeDocument/2006/relationships/oleObject" Target="embeddings/oleObject2.bin"/><Relationship Id="rId89" Type="http://schemas.openxmlformats.org/officeDocument/2006/relationships/image" Target="media/image41.wmf"/><Relationship Id="rId88" Type="http://schemas.openxmlformats.org/officeDocument/2006/relationships/oleObject" Target="embeddings/oleObject42.bin"/><Relationship Id="rId87" Type="http://schemas.openxmlformats.org/officeDocument/2006/relationships/image" Target="media/image40.wmf"/><Relationship Id="rId86" Type="http://schemas.openxmlformats.org/officeDocument/2006/relationships/oleObject" Target="embeddings/oleObject41.bin"/><Relationship Id="rId85" Type="http://schemas.openxmlformats.org/officeDocument/2006/relationships/image" Target="media/image39.wmf"/><Relationship Id="rId84" Type="http://schemas.openxmlformats.org/officeDocument/2006/relationships/oleObject" Target="embeddings/oleObject40.bin"/><Relationship Id="rId83" Type="http://schemas.openxmlformats.org/officeDocument/2006/relationships/image" Target="media/image38.wmf"/><Relationship Id="rId82" Type="http://schemas.openxmlformats.org/officeDocument/2006/relationships/oleObject" Target="embeddings/oleObject39.bin"/><Relationship Id="rId81" Type="http://schemas.openxmlformats.org/officeDocument/2006/relationships/image" Target="media/image37.wmf"/><Relationship Id="rId80" Type="http://schemas.openxmlformats.org/officeDocument/2006/relationships/oleObject" Target="embeddings/oleObject38.bin"/><Relationship Id="rId8" Type="http://schemas.openxmlformats.org/officeDocument/2006/relationships/image" Target="media/image1.wmf"/><Relationship Id="rId79" Type="http://schemas.openxmlformats.org/officeDocument/2006/relationships/image" Target="media/image36.wmf"/><Relationship Id="rId78" Type="http://schemas.openxmlformats.org/officeDocument/2006/relationships/oleObject" Target="embeddings/oleObject37.bin"/><Relationship Id="rId77" Type="http://schemas.openxmlformats.org/officeDocument/2006/relationships/image" Target="media/image35.wmf"/><Relationship Id="rId76" Type="http://schemas.openxmlformats.org/officeDocument/2006/relationships/oleObject" Target="embeddings/oleObject36.bin"/><Relationship Id="rId75" Type="http://schemas.openxmlformats.org/officeDocument/2006/relationships/image" Target="media/image34.wmf"/><Relationship Id="rId74" Type="http://schemas.openxmlformats.org/officeDocument/2006/relationships/oleObject" Target="embeddings/oleObject35.bin"/><Relationship Id="rId73" Type="http://schemas.openxmlformats.org/officeDocument/2006/relationships/image" Target="media/image33.wmf"/><Relationship Id="rId72" Type="http://schemas.openxmlformats.org/officeDocument/2006/relationships/oleObject" Target="embeddings/oleObject34.bin"/><Relationship Id="rId71" Type="http://schemas.openxmlformats.org/officeDocument/2006/relationships/image" Target="media/image32.wmf"/><Relationship Id="rId70" Type="http://schemas.openxmlformats.org/officeDocument/2006/relationships/oleObject" Target="embeddings/oleObject33.bin"/><Relationship Id="rId7" Type="http://schemas.openxmlformats.org/officeDocument/2006/relationships/oleObject" Target="embeddings/oleObject1.bin"/><Relationship Id="rId69" Type="http://schemas.openxmlformats.org/officeDocument/2006/relationships/image" Target="media/image31.wmf"/><Relationship Id="rId68" Type="http://schemas.openxmlformats.org/officeDocument/2006/relationships/oleObject" Target="embeddings/oleObject32.bin"/><Relationship Id="rId67" Type="http://schemas.openxmlformats.org/officeDocument/2006/relationships/image" Target="media/image30.wmf"/><Relationship Id="rId66" Type="http://schemas.openxmlformats.org/officeDocument/2006/relationships/oleObject" Target="embeddings/oleObject31.bin"/><Relationship Id="rId65" Type="http://schemas.openxmlformats.org/officeDocument/2006/relationships/image" Target="media/image29.wmf"/><Relationship Id="rId64" Type="http://schemas.openxmlformats.org/officeDocument/2006/relationships/oleObject" Target="embeddings/oleObject30.bin"/><Relationship Id="rId63" Type="http://schemas.openxmlformats.org/officeDocument/2006/relationships/image" Target="media/image28.wmf"/><Relationship Id="rId62" Type="http://schemas.openxmlformats.org/officeDocument/2006/relationships/oleObject" Target="embeddings/oleObject29.bin"/><Relationship Id="rId61" Type="http://schemas.openxmlformats.org/officeDocument/2006/relationships/image" Target="media/image27.wmf"/><Relationship Id="rId60" Type="http://schemas.openxmlformats.org/officeDocument/2006/relationships/oleObject" Target="embeddings/oleObject28.bin"/><Relationship Id="rId6" Type="http://schemas.openxmlformats.org/officeDocument/2006/relationships/theme" Target="theme/theme1.xml"/><Relationship Id="rId59" Type="http://schemas.openxmlformats.org/officeDocument/2006/relationships/image" Target="media/image26.wmf"/><Relationship Id="rId58" Type="http://schemas.openxmlformats.org/officeDocument/2006/relationships/oleObject" Target="embeddings/oleObject27.bin"/><Relationship Id="rId57" Type="http://schemas.openxmlformats.org/officeDocument/2006/relationships/image" Target="media/image25.wmf"/><Relationship Id="rId56" Type="http://schemas.openxmlformats.org/officeDocument/2006/relationships/oleObject" Target="embeddings/oleObject26.bin"/><Relationship Id="rId55" Type="http://schemas.openxmlformats.org/officeDocument/2006/relationships/image" Target="media/image24.wmf"/><Relationship Id="rId54" Type="http://schemas.openxmlformats.org/officeDocument/2006/relationships/oleObject" Target="embeddings/oleObject25.bin"/><Relationship Id="rId53" Type="http://schemas.openxmlformats.org/officeDocument/2006/relationships/image" Target="media/image23.wmf"/><Relationship Id="rId52" Type="http://schemas.openxmlformats.org/officeDocument/2006/relationships/oleObject" Target="embeddings/oleObject24.bin"/><Relationship Id="rId51" Type="http://schemas.openxmlformats.org/officeDocument/2006/relationships/image" Target="media/image22.wmf"/><Relationship Id="rId50" Type="http://schemas.openxmlformats.org/officeDocument/2006/relationships/oleObject" Target="embeddings/oleObject23.bin"/><Relationship Id="rId5" Type="http://schemas.openxmlformats.org/officeDocument/2006/relationships/header" Target="header2.xml"/><Relationship Id="rId49" Type="http://schemas.openxmlformats.org/officeDocument/2006/relationships/image" Target="media/image21.wmf"/><Relationship Id="rId48" Type="http://schemas.openxmlformats.org/officeDocument/2006/relationships/oleObject" Target="embeddings/oleObject22.bin"/><Relationship Id="rId47" Type="http://schemas.openxmlformats.org/officeDocument/2006/relationships/image" Target="media/image20.wmf"/><Relationship Id="rId46" Type="http://schemas.openxmlformats.org/officeDocument/2006/relationships/oleObject" Target="embeddings/oleObject21.bin"/><Relationship Id="rId45" Type="http://schemas.openxmlformats.org/officeDocument/2006/relationships/image" Target="media/image19.wmf"/><Relationship Id="rId44" Type="http://schemas.openxmlformats.org/officeDocument/2006/relationships/oleObject" Target="embeddings/oleObject20.bin"/><Relationship Id="rId43" Type="http://schemas.openxmlformats.org/officeDocument/2006/relationships/oleObject" Target="embeddings/oleObject19.bin"/><Relationship Id="rId42" Type="http://schemas.openxmlformats.org/officeDocument/2006/relationships/image" Target="media/image18.wmf"/><Relationship Id="rId41" Type="http://schemas.openxmlformats.org/officeDocument/2006/relationships/oleObject" Target="embeddings/oleObject18.bin"/><Relationship Id="rId40" Type="http://schemas.openxmlformats.org/officeDocument/2006/relationships/image" Target="media/image17.wmf"/><Relationship Id="rId4" Type="http://schemas.openxmlformats.org/officeDocument/2006/relationships/header" Target="header1.xml"/><Relationship Id="rId39" Type="http://schemas.openxmlformats.org/officeDocument/2006/relationships/oleObject" Target="embeddings/oleObject17.bin"/><Relationship Id="rId38" Type="http://schemas.openxmlformats.org/officeDocument/2006/relationships/image" Target="media/image16.wmf"/><Relationship Id="rId37" Type="http://schemas.openxmlformats.org/officeDocument/2006/relationships/oleObject" Target="embeddings/oleObject16.bin"/><Relationship Id="rId36" Type="http://schemas.openxmlformats.org/officeDocument/2006/relationships/image" Target="media/image15.wmf"/><Relationship Id="rId35" Type="http://schemas.openxmlformats.org/officeDocument/2006/relationships/oleObject" Target="embeddings/oleObject15.bin"/><Relationship Id="rId34" Type="http://schemas.openxmlformats.org/officeDocument/2006/relationships/image" Target="media/image14.wmf"/><Relationship Id="rId33" Type="http://schemas.openxmlformats.org/officeDocument/2006/relationships/oleObject" Target="embeddings/oleObject14.bin"/><Relationship Id="rId32" Type="http://schemas.openxmlformats.org/officeDocument/2006/relationships/image" Target="media/image13.wmf"/><Relationship Id="rId31" Type="http://schemas.openxmlformats.org/officeDocument/2006/relationships/oleObject" Target="embeddings/oleObject13.bin"/><Relationship Id="rId30" Type="http://schemas.openxmlformats.org/officeDocument/2006/relationships/image" Target="media/image12.wmf"/><Relationship Id="rId3" Type="http://schemas.openxmlformats.org/officeDocument/2006/relationships/footnotes" Target="footnotes.xml"/><Relationship Id="rId29" Type="http://schemas.openxmlformats.org/officeDocument/2006/relationships/oleObject" Target="embeddings/oleObject12.bin"/><Relationship Id="rId28" Type="http://schemas.openxmlformats.org/officeDocument/2006/relationships/image" Target="media/image11.wmf"/><Relationship Id="rId27" Type="http://schemas.openxmlformats.org/officeDocument/2006/relationships/oleObject" Target="embeddings/oleObject11.bin"/><Relationship Id="rId26" Type="http://schemas.openxmlformats.org/officeDocument/2006/relationships/image" Target="media/image10.wmf"/><Relationship Id="rId25" Type="http://schemas.openxmlformats.org/officeDocument/2006/relationships/oleObject" Target="embeddings/oleObject10.bin"/><Relationship Id="rId24" Type="http://schemas.openxmlformats.org/officeDocument/2006/relationships/image" Target="media/image9.wmf"/><Relationship Id="rId23" Type="http://schemas.openxmlformats.org/officeDocument/2006/relationships/oleObject" Target="embeddings/oleObject9.bin"/><Relationship Id="rId22" Type="http://schemas.openxmlformats.org/officeDocument/2006/relationships/image" Target="media/image8.wmf"/><Relationship Id="rId21" Type="http://schemas.openxmlformats.org/officeDocument/2006/relationships/oleObject" Target="embeddings/oleObject8.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wmf"/><Relationship Id="rId17" Type="http://schemas.openxmlformats.org/officeDocument/2006/relationships/oleObject" Target="embeddings/oleObject6.bin"/><Relationship Id="rId160" Type="http://schemas.microsoft.com/office/2011/relationships/people" Target="people.xml"/><Relationship Id="rId16" Type="http://schemas.openxmlformats.org/officeDocument/2006/relationships/image" Target="media/image5.wmf"/><Relationship Id="rId159" Type="http://schemas.openxmlformats.org/officeDocument/2006/relationships/fontTable" Target="fontTable.xml"/><Relationship Id="rId158" Type="http://schemas.openxmlformats.org/officeDocument/2006/relationships/customXml" Target="../customXml/item2.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92.emf"/><Relationship Id="rId154" Type="http://schemas.openxmlformats.org/officeDocument/2006/relationships/image" Target="media/image91.emf"/><Relationship Id="rId153" Type="http://schemas.openxmlformats.org/officeDocument/2006/relationships/image" Target="media/image90.emf"/><Relationship Id="rId152" Type="http://schemas.openxmlformats.org/officeDocument/2006/relationships/image" Target="media/image89.emf"/><Relationship Id="rId151" Type="http://schemas.openxmlformats.org/officeDocument/2006/relationships/image" Target="media/image88.emf"/><Relationship Id="rId150" Type="http://schemas.openxmlformats.org/officeDocument/2006/relationships/image" Target="media/image87.emf"/><Relationship Id="rId15" Type="http://schemas.openxmlformats.org/officeDocument/2006/relationships/oleObject" Target="embeddings/oleObject5.bin"/><Relationship Id="rId149" Type="http://schemas.openxmlformats.org/officeDocument/2006/relationships/image" Target="media/image86.emf"/><Relationship Id="rId148" Type="http://schemas.openxmlformats.org/officeDocument/2006/relationships/image" Target="media/image85.emf"/><Relationship Id="rId147" Type="http://schemas.openxmlformats.org/officeDocument/2006/relationships/image" Target="media/image84.emf"/><Relationship Id="rId146" Type="http://schemas.openxmlformats.org/officeDocument/2006/relationships/image" Target="media/image83.png"/><Relationship Id="rId145" Type="http://schemas.openxmlformats.org/officeDocument/2006/relationships/image" Target="media/image82.png"/><Relationship Id="rId144" Type="http://schemas.openxmlformats.org/officeDocument/2006/relationships/image" Target="media/image81.emf"/><Relationship Id="rId143" Type="http://schemas.openxmlformats.org/officeDocument/2006/relationships/image" Target="media/image80.emf"/><Relationship Id="rId142" Type="http://schemas.openxmlformats.org/officeDocument/2006/relationships/image" Target="media/image79.png"/><Relationship Id="rId141" Type="http://schemas.openxmlformats.org/officeDocument/2006/relationships/image" Target="media/image78.png"/><Relationship Id="rId140" Type="http://schemas.openxmlformats.org/officeDocument/2006/relationships/image" Target="media/image77.emf"/><Relationship Id="rId14" Type="http://schemas.openxmlformats.org/officeDocument/2006/relationships/image" Target="media/image4.wmf"/><Relationship Id="rId139" Type="http://schemas.openxmlformats.org/officeDocument/2006/relationships/image" Target="media/image76.emf"/><Relationship Id="rId138" Type="http://schemas.openxmlformats.org/officeDocument/2006/relationships/image" Target="media/image75.emf"/><Relationship Id="rId137" Type="http://schemas.openxmlformats.org/officeDocument/2006/relationships/image" Target="media/image74.emf"/><Relationship Id="rId136" Type="http://schemas.openxmlformats.org/officeDocument/2006/relationships/image" Target="media/image73.emf"/><Relationship Id="rId135" Type="http://schemas.openxmlformats.org/officeDocument/2006/relationships/image" Target="media/image72.emf"/><Relationship Id="rId134" Type="http://schemas.openxmlformats.org/officeDocument/2006/relationships/image" Target="media/image71.emf"/><Relationship Id="rId133" Type="http://schemas.openxmlformats.org/officeDocument/2006/relationships/image" Target="media/image70.emf"/><Relationship Id="rId132" Type="http://schemas.openxmlformats.org/officeDocument/2006/relationships/image" Target="media/image69.emf"/><Relationship Id="rId131" Type="http://schemas.openxmlformats.org/officeDocument/2006/relationships/image" Target="media/image68.emf"/><Relationship Id="rId130" Type="http://schemas.openxmlformats.org/officeDocument/2006/relationships/image" Target="media/image67.emf"/><Relationship Id="rId13" Type="http://schemas.openxmlformats.org/officeDocument/2006/relationships/oleObject" Target="embeddings/oleObject4.bin"/><Relationship Id="rId129" Type="http://schemas.openxmlformats.org/officeDocument/2006/relationships/image" Target="media/image66.emf"/><Relationship Id="rId128" Type="http://schemas.openxmlformats.org/officeDocument/2006/relationships/image" Target="media/image65.emf"/><Relationship Id="rId127" Type="http://schemas.openxmlformats.org/officeDocument/2006/relationships/image" Target="media/image64.wmf"/><Relationship Id="rId126" Type="http://schemas.openxmlformats.org/officeDocument/2006/relationships/oleObject" Target="embeddings/oleObject57.bin"/><Relationship Id="rId125" Type="http://schemas.openxmlformats.org/officeDocument/2006/relationships/image" Target="media/image63.wmf"/><Relationship Id="rId124" Type="http://schemas.openxmlformats.org/officeDocument/2006/relationships/oleObject" Target="embeddings/oleObject56.bin"/><Relationship Id="rId123" Type="http://schemas.openxmlformats.org/officeDocument/2006/relationships/image" Target="media/image62.wmf"/><Relationship Id="rId122" Type="http://schemas.openxmlformats.org/officeDocument/2006/relationships/oleObject" Target="embeddings/oleObject55.bin"/><Relationship Id="rId121" Type="http://schemas.openxmlformats.org/officeDocument/2006/relationships/image" Target="media/image61.wmf"/><Relationship Id="rId120" Type="http://schemas.openxmlformats.org/officeDocument/2006/relationships/oleObject" Target="embeddings/oleObject54.bin"/><Relationship Id="rId12" Type="http://schemas.openxmlformats.org/officeDocument/2006/relationships/image" Target="media/image3.wmf"/><Relationship Id="rId119" Type="http://schemas.openxmlformats.org/officeDocument/2006/relationships/image" Target="media/image60.wmf"/><Relationship Id="rId118" Type="http://schemas.openxmlformats.org/officeDocument/2006/relationships/oleObject" Target="embeddings/oleObject53.bin"/><Relationship Id="rId117" Type="http://schemas.openxmlformats.org/officeDocument/2006/relationships/image" Target="media/image59.emf"/><Relationship Id="rId116" Type="http://schemas.openxmlformats.org/officeDocument/2006/relationships/image" Target="media/image58.emf"/><Relationship Id="rId115" Type="http://schemas.openxmlformats.org/officeDocument/2006/relationships/image" Target="media/image57.emf"/><Relationship Id="rId114" Type="http://schemas.openxmlformats.org/officeDocument/2006/relationships/image" Target="media/image56.emf"/><Relationship Id="rId113" Type="http://schemas.openxmlformats.org/officeDocument/2006/relationships/image" Target="media/image55.emf"/><Relationship Id="rId112" Type="http://schemas.openxmlformats.org/officeDocument/2006/relationships/image" Target="media/image54.emf"/><Relationship Id="rId111" Type="http://schemas.openxmlformats.org/officeDocument/2006/relationships/image" Target="media/image53.emf"/><Relationship Id="rId110" Type="http://schemas.openxmlformats.org/officeDocument/2006/relationships/image" Target="media/image52.emf"/><Relationship Id="rId11" Type="http://schemas.openxmlformats.org/officeDocument/2006/relationships/oleObject" Target="embeddings/oleObject3.bin"/><Relationship Id="rId109" Type="http://schemas.openxmlformats.org/officeDocument/2006/relationships/image" Target="media/image51.emf"/><Relationship Id="rId108" Type="http://schemas.openxmlformats.org/officeDocument/2006/relationships/image" Target="media/image50.wmf"/><Relationship Id="rId107" Type="http://schemas.openxmlformats.org/officeDocument/2006/relationships/oleObject" Target="embeddings/oleObject52.bin"/><Relationship Id="rId106" Type="http://schemas.openxmlformats.org/officeDocument/2006/relationships/image" Target="media/image49.wmf"/><Relationship Id="rId105" Type="http://schemas.openxmlformats.org/officeDocument/2006/relationships/oleObject" Target="embeddings/oleObject51.bin"/><Relationship Id="rId104" Type="http://schemas.openxmlformats.org/officeDocument/2006/relationships/image" Target="media/image48.wmf"/><Relationship Id="rId103" Type="http://schemas.openxmlformats.org/officeDocument/2006/relationships/oleObject" Target="embeddings/oleObject50.bin"/><Relationship Id="rId102" Type="http://schemas.openxmlformats.org/officeDocument/2006/relationships/oleObject" Target="embeddings/oleObject49.bin"/><Relationship Id="rId101" Type="http://schemas.openxmlformats.org/officeDocument/2006/relationships/image" Target="media/image47.wmf"/><Relationship Id="rId100" Type="http://schemas.openxmlformats.org/officeDocument/2006/relationships/oleObject" Target="embeddings/oleObject48.bin"/><Relationship Id="rId10" Type="http://schemas.openxmlformats.org/officeDocument/2006/relationships/image" Target="media/image2.wmf"/><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brary\Downloads\GEO_Author%20instruction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D45984-9FD1-433E-8BCD-33EC434F63D3}">
  <ds:schemaRefs/>
</ds:datastoreItem>
</file>

<file path=docProps/app.xml><?xml version="1.0" encoding="utf-8"?>
<Properties xmlns="http://schemas.openxmlformats.org/officeDocument/2006/extended-properties" xmlns:vt="http://schemas.openxmlformats.org/officeDocument/2006/docPropsVTypes">
  <Template>GEO_Author instructions Template</Template>
  <Company>SEG</Company>
  <Pages>22</Pages>
  <Words>4975</Words>
  <Characters>28363</Characters>
  <Lines>236</Lines>
  <Paragraphs>66</Paragraphs>
  <TotalTime>1</TotalTime>
  <ScaleCrop>false</ScaleCrop>
  <LinksUpToDate>false</LinksUpToDate>
  <CharactersWithSpaces>33272</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2018-07-08T03:56:00Z</dcterms:created>
  <dc:creator>Learning Technologies</dc:creator>
  <cp:lastModifiedBy>Xiu</cp:lastModifiedBy>
  <cp:lastPrinted>2017-06-29T19:33:00Z</cp:lastPrinted>
  <dcterms:modified xsi:type="dcterms:W3CDTF">2018-07-08T05:15:55Z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